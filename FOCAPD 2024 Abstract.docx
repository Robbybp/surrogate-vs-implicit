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3BB102" w14:textId="129FF18B" w:rsidR="009E7539" w:rsidRPr="000906BB" w:rsidRDefault="00496826" w:rsidP="009F717B">
      <w:pPr>
        <w:pStyle w:val="PSETitle"/>
        <w:jc w:val="both"/>
        <w:rPr>
          <w:sz w:val="33"/>
          <w:szCs w:val="33"/>
        </w:rPr>
      </w:pPr>
      <w:del w:id="0" w:author="Sergio Ivan Bugosen Tannous" w:date="2023-08-06T20:30:00Z">
        <w:r w:rsidRPr="000906BB" w:rsidDel="00284B23">
          <w:rPr>
            <w:sz w:val="33"/>
            <w:szCs w:val="33"/>
          </w:rPr>
          <w:delText xml:space="preserve">A </w:delText>
        </w:r>
        <w:r w:rsidR="009F717B" w:rsidRPr="000906BB" w:rsidDel="00284B23">
          <w:rPr>
            <w:sz w:val="33"/>
            <w:szCs w:val="33"/>
          </w:rPr>
          <w:delText>Comparison of Convergence Reliability for</w:delText>
        </w:r>
      </w:del>
      <w:ins w:id="1" w:author="Sergio Ivan Bugosen Tannous" w:date="2023-08-06T20:30:00Z">
        <w:r w:rsidR="00284B23">
          <w:rPr>
            <w:sz w:val="33"/>
            <w:szCs w:val="33"/>
          </w:rPr>
          <w:t>Chemical Process</w:t>
        </w:r>
      </w:ins>
      <w:r w:rsidR="009F717B" w:rsidRPr="000906BB">
        <w:rPr>
          <w:sz w:val="33"/>
          <w:szCs w:val="33"/>
        </w:rPr>
        <w:t xml:space="preserve"> Flowsheet Optimization with </w:t>
      </w:r>
      <w:del w:id="2" w:author="Sergio Ivan Bugosen Tannous" w:date="2023-08-06T20:30:00Z">
        <w:r w:rsidR="00DC25DB" w:rsidRPr="000906BB" w:rsidDel="00284B23">
          <w:rPr>
            <w:sz w:val="33"/>
            <w:szCs w:val="33"/>
          </w:rPr>
          <w:delText>First-Principles</w:delText>
        </w:r>
      </w:del>
      <w:ins w:id="3" w:author="Sergio Ivan Bugosen Tannous" w:date="2023-08-06T20:30:00Z">
        <w:r w:rsidR="00284B23">
          <w:rPr>
            <w:sz w:val="33"/>
            <w:szCs w:val="33"/>
          </w:rPr>
          <w:t>Full Space</w:t>
        </w:r>
      </w:ins>
      <w:r w:rsidR="00DC25DB" w:rsidRPr="000906BB">
        <w:rPr>
          <w:sz w:val="33"/>
          <w:szCs w:val="33"/>
        </w:rPr>
        <w:t xml:space="preserve">, </w:t>
      </w:r>
      <w:r w:rsidR="009F717B" w:rsidRPr="000906BB">
        <w:rPr>
          <w:sz w:val="33"/>
          <w:szCs w:val="33"/>
        </w:rPr>
        <w:t>Surrogate</w:t>
      </w:r>
      <w:r w:rsidR="00DC25DB" w:rsidRPr="000906BB">
        <w:rPr>
          <w:sz w:val="33"/>
          <w:szCs w:val="33"/>
        </w:rPr>
        <w:t>, and Implicit Formulation</w:t>
      </w:r>
      <w:ins w:id="4" w:author="Parker, Robert Brunato" w:date="2023-07-18T17:24:00Z">
        <w:r w:rsidR="00D65C9C">
          <w:rPr>
            <w:sz w:val="33"/>
            <w:szCs w:val="33"/>
          </w:rPr>
          <w:t>s</w:t>
        </w:r>
      </w:ins>
      <w:r w:rsidR="009F717B" w:rsidRPr="000906BB">
        <w:rPr>
          <w:sz w:val="33"/>
          <w:szCs w:val="33"/>
        </w:rPr>
        <w:t xml:space="preserve"> </w:t>
      </w:r>
      <w:r w:rsidR="00DC25DB" w:rsidRPr="000906BB">
        <w:rPr>
          <w:sz w:val="33"/>
          <w:szCs w:val="33"/>
        </w:rPr>
        <w:t xml:space="preserve">of </w:t>
      </w:r>
      <w:r w:rsidR="000906BB" w:rsidRPr="000906BB">
        <w:rPr>
          <w:sz w:val="33"/>
          <w:szCs w:val="33"/>
        </w:rPr>
        <w:t>a Gibbs Reactor</w:t>
      </w:r>
    </w:p>
    <w:p w14:paraId="3B024CE7" w14:textId="0EB5EE5A" w:rsidR="002A1319" w:rsidRDefault="005C3F9B" w:rsidP="0059764A">
      <w:pPr>
        <w:pStyle w:val="PSEAuthorList"/>
      </w:pPr>
      <w:r>
        <w:t>Sergio</w:t>
      </w:r>
      <w:r w:rsidR="00A259B0">
        <w:t xml:space="preserve"> </w:t>
      </w:r>
      <w:proofErr w:type="spellStart"/>
      <w:r>
        <w:t>Bugosen</w:t>
      </w:r>
      <w:r w:rsidR="00A259B0" w:rsidRPr="00A259B0">
        <w:rPr>
          <w:vertAlign w:val="superscript"/>
        </w:rPr>
        <w:t>a</w:t>
      </w:r>
      <w:proofErr w:type="spellEnd"/>
      <w:r w:rsidR="00DF0031">
        <w:t xml:space="preserve">, Carl </w:t>
      </w:r>
      <w:proofErr w:type="spellStart"/>
      <w:r w:rsidR="00DF0031">
        <w:t>Laird</w:t>
      </w:r>
      <w:r w:rsidR="00DF0031" w:rsidRPr="00A259B0">
        <w:rPr>
          <w:vertAlign w:val="superscript"/>
        </w:rPr>
        <w:t>a</w:t>
      </w:r>
      <w:proofErr w:type="spellEnd"/>
      <w:r w:rsidR="00DF0031">
        <w:t xml:space="preserve">, </w:t>
      </w:r>
      <w:r>
        <w:t>and</w:t>
      </w:r>
      <w:r w:rsidR="00A259B0">
        <w:t xml:space="preserve"> </w:t>
      </w:r>
      <w:r>
        <w:t xml:space="preserve">Robert </w:t>
      </w:r>
      <w:proofErr w:type="spellStart"/>
      <w:r>
        <w:t>Parker</w:t>
      </w:r>
      <w:r w:rsidR="007C2A3B">
        <w:rPr>
          <w:vertAlign w:val="superscript"/>
        </w:rPr>
        <w:t>b</w:t>
      </w:r>
      <w:proofErr w:type="spellEnd"/>
      <w:r w:rsidR="00A259B0">
        <w:t>*</w:t>
      </w:r>
    </w:p>
    <w:p w14:paraId="624D1614" w14:textId="436ABBE3" w:rsidR="00A36D43" w:rsidRDefault="00A259B0" w:rsidP="00A259B0">
      <w:pPr>
        <w:pStyle w:val="PSEAuthorAffiliation"/>
      </w:pPr>
      <w:r w:rsidRPr="00A259B0">
        <w:rPr>
          <w:vertAlign w:val="superscript"/>
        </w:rPr>
        <w:t>a</w:t>
      </w:r>
      <w:r>
        <w:t xml:space="preserve"> </w:t>
      </w:r>
      <w:r w:rsidR="00DF0031">
        <w:t>Department of Chemical Engineering, Carnegie Mellon University, Pittsburgh, Pennsylvania, United States</w:t>
      </w:r>
    </w:p>
    <w:p w14:paraId="08EB4A44" w14:textId="567E3958" w:rsidR="007C2A3B" w:rsidRPr="00520838" w:rsidRDefault="007C2A3B" w:rsidP="00A259B0">
      <w:pPr>
        <w:pStyle w:val="PSEAuthorAffiliation"/>
        <w:rPr>
          <w:lang w:val="es-PE"/>
        </w:rPr>
      </w:pPr>
      <w:r w:rsidRPr="00520838">
        <w:rPr>
          <w:vertAlign w:val="superscript"/>
          <w:lang w:val="es-PE"/>
        </w:rPr>
        <w:t>b</w:t>
      </w:r>
      <w:r w:rsidRPr="00520838">
        <w:rPr>
          <w:lang w:val="es-PE"/>
        </w:rPr>
        <w:t xml:space="preserve"> </w:t>
      </w:r>
      <w:r w:rsidR="00DF0031" w:rsidRPr="00520838">
        <w:rPr>
          <w:lang w:val="es-PE"/>
        </w:rPr>
        <w:t xml:space="preserve">Los </w:t>
      </w:r>
      <w:proofErr w:type="spellStart"/>
      <w:r w:rsidR="00DF0031" w:rsidRPr="00520838">
        <w:rPr>
          <w:lang w:val="es-PE"/>
        </w:rPr>
        <w:t>Alamos</w:t>
      </w:r>
      <w:proofErr w:type="spellEnd"/>
      <w:r w:rsidR="00DF0031" w:rsidRPr="00520838">
        <w:rPr>
          <w:lang w:val="es-PE"/>
        </w:rPr>
        <w:t xml:space="preserve"> </w:t>
      </w:r>
      <w:proofErr w:type="spellStart"/>
      <w:r w:rsidR="00DF0031" w:rsidRPr="00520838">
        <w:rPr>
          <w:lang w:val="es-PE"/>
        </w:rPr>
        <w:t>National</w:t>
      </w:r>
      <w:proofErr w:type="spellEnd"/>
      <w:r w:rsidR="00DF0031" w:rsidRPr="00520838">
        <w:rPr>
          <w:lang w:val="es-PE"/>
        </w:rPr>
        <w:t xml:space="preserve"> </w:t>
      </w:r>
      <w:proofErr w:type="spellStart"/>
      <w:r w:rsidR="00DF0031" w:rsidRPr="00520838">
        <w:rPr>
          <w:lang w:val="es-PE"/>
        </w:rPr>
        <w:t>Laboratory</w:t>
      </w:r>
      <w:proofErr w:type="spellEnd"/>
      <w:r w:rsidR="00DF0031" w:rsidRPr="00520838">
        <w:rPr>
          <w:lang w:val="es-PE"/>
        </w:rPr>
        <w:t xml:space="preserve">, Los </w:t>
      </w:r>
      <w:proofErr w:type="spellStart"/>
      <w:r w:rsidR="00DF0031" w:rsidRPr="00520838">
        <w:rPr>
          <w:lang w:val="es-PE"/>
        </w:rPr>
        <w:t>Alamos</w:t>
      </w:r>
      <w:proofErr w:type="spellEnd"/>
      <w:r w:rsidR="00DF0031" w:rsidRPr="00520838">
        <w:rPr>
          <w:lang w:val="es-PE"/>
        </w:rPr>
        <w:t xml:space="preserve">, New </w:t>
      </w:r>
      <w:proofErr w:type="spellStart"/>
      <w:r w:rsidR="00DF0031" w:rsidRPr="00520838">
        <w:rPr>
          <w:lang w:val="es-PE"/>
        </w:rPr>
        <w:t>Mexico</w:t>
      </w:r>
      <w:proofErr w:type="spellEnd"/>
      <w:r w:rsidR="00DF0031" w:rsidRPr="00520838">
        <w:rPr>
          <w:lang w:val="es-PE"/>
        </w:rPr>
        <w:t xml:space="preserve">, </w:t>
      </w:r>
      <w:proofErr w:type="spellStart"/>
      <w:r w:rsidR="00DF0031" w:rsidRPr="00520838">
        <w:rPr>
          <w:lang w:val="es-PE"/>
        </w:rPr>
        <w:t>United</w:t>
      </w:r>
      <w:proofErr w:type="spellEnd"/>
      <w:r w:rsidR="00DF0031" w:rsidRPr="00520838">
        <w:rPr>
          <w:lang w:val="es-PE"/>
        </w:rPr>
        <w:t xml:space="preserve"> </w:t>
      </w:r>
      <w:proofErr w:type="spellStart"/>
      <w:r w:rsidR="00DF0031" w:rsidRPr="00520838">
        <w:rPr>
          <w:lang w:val="es-PE"/>
        </w:rPr>
        <w:t>States</w:t>
      </w:r>
      <w:proofErr w:type="spellEnd"/>
      <w:r w:rsidR="00DF0031" w:rsidRPr="00520838">
        <w:rPr>
          <w:lang w:val="es-PE"/>
        </w:rPr>
        <w:t xml:space="preserve"> </w:t>
      </w:r>
    </w:p>
    <w:p w14:paraId="4E341CCE" w14:textId="3E835BAB" w:rsidR="00A36D43" w:rsidRDefault="00A36D43" w:rsidP="00A259B0">
      <w:pPr>
        <w:pStyle w:val="PSEAuthorAffiliation"/>
      </w:pPr>
      <w:r w:rsidRPr="00A36D43">
        <w:t xml:space="preserve">* Corresponding Author: </w:t>
      </w:r>
      <w:hyperlink r:id="rId8" w:history="1">
        <w:r w:rsidR="0033147D" w:rsidRPr="00575549">
          <w:rPr>
            <w:rStyle w:val="Hyperlink"/>
          </w:rPr>
          <w:t>rbparker@lanl.gov</w:t>
        </w:r>
      </w:hyperlink>
      <w:r w:rsidR="00D74777">
        <w:t xml:space="preserve">. </w:t>
      </w:r>
    </w:p>
    <w:p w14:paraId="3D419AF0" w14:textId="47F89F56" w:rsidR="00744527" w:rsidRDefault="007C3C04" w:rsidP="00D204B2">
      <w:pPr>
        <w:pStyle w:val="PSEKeywords"/>
        <w:ind w:left="0"/>
        <w:jc w:val="left"/>
        <w:sectPr w:rsidR="00744527" w:rsidSect="007357C3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 w:code="1"/>
          <w:pgMar w:top="2268" w:right="1134" w:bottom="851" w:left="1134" w:header="1134" w:footer="1304" w:gutter="0"/>
          <w:cols w:space="708"/>
          <w:titlePg/>
          <w:docGrid w:linePitch="360"/>
        </w:sectPr>
      </w:pPr>
      <w:r w:rsidRPr="007C3C04">
        <w:rPr>
          <w:b/>
          <w:bCs/>
        </w:rPr>
        <w:t>Keywords</w:t>
      </w:r>
      <w:r w:rsidRPr="007C3C04">
        <w:t xml:space="preserve">: </w:t>
      </w:r>
      <w:sdt>
        <w:sdtPr>
          <w:alias w:val="LAPSE"/>
          <w:tag w:val="LAPSE_Controlled_Keywords_1"/>
          <w:id w:val="-704249603"/>
          <w:placeholder>
            <w:docPart w:val="EF93E8E324C94A8B9602872E2286CDE4"/>
          </w:placeholder>
          <w15:color w:val="00509E"/>
          <w:comboBox>
            <w:listItem w:displayText="Absorption" w:value="Absorption"/>
            <w:listItem w:displayText="Adsorption" w:value="Adsorption"/>
            <w:listItem w:displayText="Algorithms" w:value="Algorithms"/>
            <w:listItem w:displayText="Alternative Fuels" w:value="Alternative Fuels"/>
            <w:listItem w:displayText="Ampl" w:value="Ampl"/>
            <w:listItem w:displayText="Artificial Intelligence" w:value="Artificial Intelligence"/>
            <w:listItem w:displayText="Aspen Dynamics" w:value="Aspen Dynamics"/>
            <w:listItem w:displayText="Aspen Plus" w:value="Aspen Plus"/>
            <w:listItem w:displayText="Batch Distillation" w:value="Batch Distillation"/>
            <w:listItem w:displayText="Batch Process" w:value="Batch Process"/>
            <w:listItem w:displayText="Batch Systems" w:value="Batch Systems"/>
            <w:listItem w:displayText="Batteries" w:value="Batteries"/>
            <w:listItem w:displayText="Big Data" w:value="Big Data"/>
            <w:listItem w:displayText="Biofuels" w:value="Biofuels"/>
            <w:listItem w:displayText="Biomass" w:value="Biomass"/>
            <w:listItem w:displayText="Biosystems" w:value="Biosystems"/>
            <w:listItem w:displayText="Butanol" w:value="Butanol"/>
            <w:listItem w:displayText="Carbon" w:value="Carbon"/>
            <w:listItem w:displayText="Carbon Capture" w:value="Carbon Capture"/>
            <w:listItem w:displayText="Carbon Dioxide" w:value="Carbon Dioxide"/>
            <w:listItem w:displayText="Carbon Dioxide Capture" w:value="Carbon Dioxide Capture"/>
            <w:listItem w:displayText="Carbon Dioxide Sequestration" w:value="Carbon Dioxide Sequestration"/>
            <w:listItem w:displayText="Catalysis" w:value="Catalysis"/>
            <w:listItem w:displayText="Coal" w:value="Coal"/>
            <w:listItem w:displayText="Compressed Air Energy Storage" w:value="Compressed Air Energy Storage"/>
            <w:listItem w:displayText="Compressed Natural Gas" w:value="Compressed Natural Gas"/>
            <w:listItem w:displayText="Compressors" w:value="Compressors"/>
            <w:listItem w:displayText="Computational Fluid Dynamics" w:value="Computational Fluid Dynamics"/>
            <w:listItem w:displayText="Concentrated Thermal Solar" w:value="Concentrated Thermal Solar"/>
            <w:listItem w:displayText="Continuous Distillation" w:value="Continuous Distillation"/>
            <w:listItem w:displayText="Derivative Free Optimization" w:value="Derivative Free Optimization"/>
            <w:listItem w:displayText="Design Under Uncertainty" w:value="Design Under Uncertainty"/>
            <w:listItem w:displayText="Diesel" w:value="Diesel"/>
            <w:listItem w:displayText="Dimethyl Ether" w:value="Dimethyl Ether"/>
            <w:listItem w:displayText="Distillation" w:value="Distillation"/>
            <w:listItem w:displayText="Dry Reforming" w:value="Dry Reforming"/>
            <w:listItem w:displayText="Dynamic Modelling" w:value="Dynamic Modelling"/>
            <w:listItem w:displayText="Education" w:value="Education"/>
            <w:listItem w:displayText="Electricity &amp; Electrical Devices" w:value="Electricity &amp; Electrical Devices"/>
            <w:listItem w:displayText="Energy" w:value="Energy"/>
            <w:listItem w:displayText="Energy Conversion" w:value="Energy Conversion"/>
            <w:listItem w:displayText="Energy Efficiency" w:value="Energy Efficiency"/>
            <w:listItem w:displayText="Energy Management" w:value="Energy Management"/>
            <w:listItem w:displayText="Energy Policy" w:value="Energy Policy"/>
            <w:listItem w:displayText="Energy Storage" w:value="Energy Storage"/>
            <w:listItem w:displayText="Energy Systems" w:value="Energy Systems"/>
            <w:listItem w:displayText="Environment" w:value="Environment"/>
            <w:listItem w:displayText="Ethanol" w:value="Ethanol"/>
            <w:listItem w:displayText="Ethylene" w:value="Ethylene"/>
            <w:listItem w:displayText="Exergy" w:value="Exergy"/>
            <w:listItem w:displayText="Exergy Efficiency" w:value="Exergy Efficiency"/>
            <w:listItem w:displayText="Extraction" w:value="Extraction"/>
            <w:listItem w:displayText="Fault Detection" w:value="Fault Detection"/>
            <w:listItem w:displayText="Fermentation" w:value="Fermentation"/>
            <w:listItem w:displayText="Fischer-Tropsch Synthesis" w:value="Fischer-Tropsch Synthesis"/>
            <w:listItem w:displayText="Flash Drums" w:value="Flash Drums"/>
            <w:listItem w:displayText="Fluid Dynamics" w:value="Fluid Dynamics"/>
            <w:listItem w:displayText="Flywheels" w:value="Flywheels"/>
            <w:listItem w:displayText="Food &amp; Agricultural Processes" w:value="Food &amp; Agricultural Processes"/>
            <w:listItem w:displayText="Fossil Fuel" w:value="Fossil Fuel"/>
            <w:listItem w:displayText="Fuel Cells" w:value="Fuel Cells"/>
            <w:listItem w:displayText="GAMS" w:value="GAMS"/>
            <w:listItem w:displayText="Gasoline" w:value="Gasoline"/>
            <w:listItem w:displayText="Genetic Algorithm" w:value="Genetic Algorithm"/>
            <w:listItem w:displayText="gProms" w:value="gProms"/>
            <w:listItem w:displayText="Heat Exchanger Network" w:value="Heat Exchanger Network"/>
            <w:listItem w:displayText="Hydroelectric Power" w:value="Hydroelectric Power"/>
            <w:listItem w:displayText="Hydrogen" w:value="Hydrogen"/>
            <w:listItem w:displayText="Hydrogen Fuel Cells" w:value="Hydrogen Fuel Cells"/>
            <w:listItem w:displayText="Industry 4.0" w:value="Industry 4.0"/>
            <w:listItem w:displayText="Information Management" w:value="Information Management"/>
            <w:listItem w:displayText="Intelligent Systems" w:value="Intelligent Systems"/>
            <w:listItem w:displayText="Interdisciplinary" w:value="Interdisciplinary"/>
            <w:listItem w:displayText="Jacobian" w:value="Jacobian"/>
            <w:listItem w:displayText="Latent Heat Storage" w:value="Latent Heat Storage"/>
            <w:listItem w:displayText="Life Cycle Analysis" w:value="Life Cycle Analysis"/>
            <w:listItem w:displayText="Liquified Natural Gas" w:value="Liquified Natural Gas"/>
            <w:listItem w:displayText="Machine Learning" w:value="Machine Learning"/>
            <w:listItem w:displayText="Materials" w:value="Materials"/>
            <w:listItem w:displayText="Matlab" w:value="Matlab"/>
            <w:listItem w:displayText="Membranes" w:value="Membranes"/>
            <w:listItem w:displayText="Methane Reforming" w:value="Methane Reforming"/>
            <w:listItem w:displayText="Methanol" w:value="Methanol"/>
            <w:listItem w:displayText="Mixing" w:value="Mixing"/>
            <w:listItem w:displayText="Model Predictive Control" w:value="Model Predictive Control"/>
            <w:listItem w:displayText="Model Reduction" w:value="Model Reduction"/>
            <w:listItem w:displayText="Modelling" w:value="Modelling"/>
            <w:listItem w:displayText="Modelling and Simulations" w:value="Modelling and Simulations"/>
            <w:listItem w:displayText="Molten Carbonate Fuel Cells" w:value="Molten Carbonate Fuel Cells"/>
            <w:listItem w:displayText="Multiscale Modelling" w:value="Multiscale Modelling"/>
            <w:listItem w:displayText="Multivariate Statistics" w:value="Multivariate Statistics"/>
            <w:listItem w:displayText="Natural Gas" w:value="Natural Gas"/>
            <w:listItem w:displayText="Nonlinear Model Predictive Control" w:value="Nonlinear Model Predictive Control"/>
            <w:listItem w:displayText="Nonsmooth" w:value="Nonsmooth"/>
            <w:listItem w:displayText="Nuclear" w:value="Nuclear"/>
            <w:listItem w:displayText="Numerical Methods" w:value="Numerical Methods"/>
            <w:listItem w:displayText="Oil Sands" w:value="Oil Sands"/>
            <w:listItem w:displayText="Olefins" w:value="Olefins"/>
            <w:listItem w:displayText="Optimization" w:value="Optimization"/>
            <w:listItem w:displayText="Parallelization" w:value="Parallelization"/>
            <w:listItem w:displayText="Particle Swarm Optimization" w:value="Particle Swarm Optimization"/>
            <w:listItem w:displayText="Petroleum" w:value="Petroleum"/>
            <w:listItem w:displayText="Petroleum Coke" w:value="Petroleum Coke"/>
            <w:listItem w:displayText="Phase Equilibria" w:value="Phase Equilibria"/>
            <w:listItem w:displayText="Planning &amp; Scheduling" w:value="Planning &amp; Scheduling"/>
            <w:listItem w:displayText="Planning" w:value="Planning"/>
            <w:listItem w:displayText="Polygeneration" w:value="Polygeneration"/>
            <w:listItem w:displayText="Polymers" w:value="Polymers"/>
            <w:listItem w:displayText="Pro/II" w:value="Pro/II"/>
            <w:listItem w:displayText="Process Control" w:value="Process Control"/>
            <w:listItem w:displayText="Process Design" w:value="Process Design"/>
            <w:listItem w:displayText="Process Intensification" w:value="Process Intensification"/>
            <w:listItem w:displayText="Process Monitoring" w:value="Process Monitoring"/>
            <w:listItem w:displayText="Process Operations" w:value="Process Operations"/>
            <w:listItem w:displayText="Process Synthesis" w:value="Process Synthesis"/>
            <w:listItem w:displayText="ProMax" w:value="ProMax"/>
            <w:listItem w:displayText="Proton Exchange Membrane Fuel Cells" w:value="Proton Exchange Membrane Fuel Cells"/>
            <w:listItem w:displayText="Pumps" w:value="Pumps"/>
            <w:listItem w:displayText="Pyomo" w:value="Pyomo"/>
            <w:listItem w:displayText="Reaction" w:value="Reaction"/>
            <w:listItem w:displayText="Reaction Engineering" w:value="Reaction Engineering"/>
            <w:listItem w:displayText="Reactive Distillation" w:value="Reactive Distillation"/>
            <w:listItem w:displayText="Refining" w:value="Refining"/>
            <w:listItem w:displayText="Renewable and Sustainable Energy" w:value="Renewable and Sustainable Energy"/>
            <w:listItem w:displayText="Rolling Horizon Optimization" w:value="Rolling Horizon Optimization"/>
            <w:listItem w:displayText="Safe Parking" w:value="Safe Parking"/>
            <w:listItem w:displayText="Scheduling" w:value="Scheduling"/>
            <w:listItem w:displayText="Semicontinuous Distillation" w:value="Semicontinuous Distillation"/>
            <w:listItem w:displayText="Semicontinuous Process" w:value="Semicontinuous Process"/>
            <w:listItem w:displayText="SimaPro" w:value="SimaPro"/>
            <w:listItem w:displayText="Simulation" w:value="Simulation"/>
            <w:listItem w:displayText="Solar Panels" w:value="Solar Panels"/>
            <w:listItem w:displayText="Solar Photovoltaic" w:value="Solar Photovoltaic"/>
            <w:listItem w:displayText="Solar Thermal" w:value="Solar Thermal"/>
            <w:listItem w:displayText="Solid Oxide Fuel Cells" w:value="Solid Oxide Fuel Cells"/>
            <w:listItem w:displayText="Steam Reforming" w:value="Steam Reforming"/>
            <w:listItem w:displayText="Steel" w:value="Steel"/>
            <w:listItem w:displayText="Stochastic Optimization" w:value="Stochastic Optimization"/>
            <w:listItem w:displayText="Supply Chain" w:value="Supply Chain"/>
            <w:listItem w:displayText="Surrogate Model" w:value="Surrogate Model"/>
            <w:listItem w:displayText="Syngas" w:value="Syngas"/>
            <w:listItem w:displayText="Synthetic Fuels" w:value="Synthetic Fuels"/>
            <w:listItem w:displayText="System Identification" w:value="System Identification"/>
            <w:listItem w:displayText="Tanks" w:value="Tanks"/>
            <w:listItem w:displayText="Technoeconomic Analysis" w:value="Technoeconomic Analysis"/>
            <w:listItem w:displayText="Toluene" w:value="Toluene"/>
            <w:listItem w:displayText="Turbines" w:value="Turbines"/>
            <w:listItem w:displayText="Wastewater" w:value="Wastewater"/>
            <w:listItem w:displayText="Water" w:value="Water"/>
            <w:listItem w:displayText="Water Networks" w:value="Water Networks"/>
            <w:listItem w:displayText="Wave Energy" w:value="Wave Energy"/>
            <w:listItem w:displayText="Wind" w:value="Wind"/>
          </w:comboBox>
        </w:sdtPr>
        <w:sdtContent>
          <w:r w:rsidR="00AB3A37">
            <w:t>Machine learning</w:t>
          </w:r>
        </w:sdtContent>
      </w:sdt>
      <w:r w:rsidR="0018486C">
        <w:t>,</w:t>
      </w:r>
      <w:r w:rsidR="00D204B2">
        <w:t xml:space="preserve"> </w:t>
      </w:r>
      <w:sdt>
        <w:sdtPr>
          <w:alias w:val="LAPSE"/>
          <w:tag w:val="LAPSE_Controlled_Keywords_1"/>
          <w:id w:val="-57707611"/>
          <w:placeholder>
            <w:docPart w:val="E7C272F497D446E98700FB626AAB46DA"/>
          </w:placeholder>
          <w15:color w:val="00509E"/>
          <w:comboBox>
            <w:listItem w:displayText="Absorption" w:value="Absorption"/>
            <w:listItem w:displayText="Adsorption" w:value="Adsorption"/>
            <w:listItem w:displayText="Algorithms" w:value="Algorithms"/>
            <w:listItem w:displayText="Alternative Fuels" w:value="Alternative Fuels"/>
            <w:listItem w:displayText="Ampl" w:value="Ampl"/>
            <w:listItem w:displayText="Artificial Intelligence" w:value="Artificial Intelligence"/>
            <w:listItem w:displayText="Aspen Dynamics" w:value="Aspen Dynamics"/>
            <w:listItem w:displayText="Aspen Plus" w:value="Aspen Plus"/>
            <w:listItem w:displayText="Batch Distillation" w:value="Batch Distillation"/>
            <w:listItem w:displayText="Batch Process" w:value="Batch Process"/>
            <w:listItem w:displayText="Batch Systems" w:value="Batch Systems"/>
            <w:listItem w:displayText="Batteries" w:value="Batteries"/>
            <w:listItem w:displayText="Big Data" w:value="Big Data"/>
            <w:listItem w:displayText="Biofuels" w:value="Biofuels"/>
            <w:listItem w:displayText="Biomass" w:value="Biomass"/>
            <w:listItem w:displayText="Biosystems" w:value="Biosystems"/>
            <w:listItem w:displayText="Butanol" w:value="Butanol"/>
            <w:listItem w:displayText="Carbon" w:value="Carbon"/>
            <w:listItem w:displayText="Carbon Capture" w:value="Carbon Capture"/>
            <w:listItem w:displayText="Carbon Dioxide" w:value="Carbon Dioxide"/>
            <w:listItem w:displayText="Carbon Dioxide Capture" w:value="Carbon Dioxide Capture"/>
            <w:listItem w:displayText="Carbon Dioxide Sequestration" w:value="Carbon Dioxide Sequestration"/>
            <w:listItem w:displayText="Catalysis" w:value="Catalysis"/>
            <w:listItem w:displayText="Coal" w:value="Coal"/>
            <w:listItem w:displayText="Compressed Air Energy Storage" w:value="Compressed Air Energy Storage"/>
            <w:listItem w:displayText="Compressed Natural Gas" w:value="Compressed Natural Gas"/>
            <w:listItem w:displayText="Compressors" w:value="Compressors"/>
            <w:listItem w:displayText="Computational Fluid Dynamics" w:value="Computational Fluid Dynamics"/>
            <w:listItem w:displayText="Concentrated Thermal Solar" w:value="Concentrated Thermal Solar"/>
            <w:listItem w:displayText="Continuous Distillation" w:value="Continuous Distillation"/>
            <w:listItem w:displayText="Derivative Free Optimization" w:value="Derivative Free Optimization"/>
            <w:listItem w:displayText="Design Under Uncertainty" w:value="Design Under Uncertainty"/>
            <w:listItem w:displayText="Diesel" w:value="Diesel"/>
            <w:listItem w:displayText="Dimethyl Ether" w:value="Dimethyl Ether"/>
            <w:listItem w:displayText="Distillation" w:value="Distillation"/>
            <w:listItem w:displayText="Dry Reforming" w:value="Dry Reforming"/>
            <w:listItem w:displayText="Dynamic Modelling" w:value="Dynamic Modelling"/>
            <w:listItem w:displayText="Education" w:value="Education"/>
            <w:listItem w:displayText="Electricity &amp; Electrical Devices" w:value="Electricity &amp; Electrical Devices"/>
            <w:listItem w:displayText="Energy" w:value="Energy"/>
            <w:listItem w:displayText="Energy Conversion" w:value="Energy Conversion"/>
            <w:listItem w:displayText="Energy Efficiency" w:value="Energy Efficiency"/>
            <w:listItem w:displayText="Energy Management" w:value="Energy Management"/>
            <w:listItem w:displayText="Energy Policy" w:value="Energy Policy"/>
            <w:listItem w:displayText="Energy Storage" w:value="Energy Storage"/>
            <w:listItem w:displayText="Energy Systems" w:value="Energy Systems"/>
            <w:listItem w:displayText="Environment" w:value="Environment"/>
            <w:listItem w:displayText="Ethanol" w:value="Ethanol"/>
            <w:listItem w:displayText="Ethylene" w:value="Ethylene"/>
            <w:listItem w:displayText="Exergy" w:value="Exergy"/>
            <w:listItem w:displayText="Exergy Efficiency" w:value="Exergy Efficiency"/>
            <w:listItem w:displayText="Extraction" w:value="Extraction"/>
            <w:listItem w:displayText="Fault Detection" w:value="Fault Detection"/>
            <w:listItem w:displayText="Fermentation" w:value="Fermentation"/>
            <w:listItem w:displayText="Fischer-Tropsch Synthesis" w:value="Fischer-Tropsch Synthesis"/>
            <w:listItem w:displayText="Flash Drums" w:value="Flash Drums"/>
            <w:listItem w:displayText="Fluid Dynamics" w:value="Fluid Dynamics"/>
            <w:listItem w:displayText="Flywheels" w:value="Flywheels"/>
            <w:listItem w:displayText="Food &amp; Agricultural Processes" w:value="Food &amp; Agricultural Processes"/>
            <w:listItem w:displayText="Fossil Fuel" w:value="Fossil Fuel"/>
            <w:listItem w:displayText="Fuel Cells" w:value="Fuel Cells"/>
            <w:listItem w:displayText="GAMS" w:value="GAMS"/>
            <w:listItem w:displayText="Gasoline" w:value="Gasoline"/>
            <w:listItem w:displayText="Genetic Algorithm" w:value="Genetic Algorithm"/>
            <w:listItem w:displayText="gProms" w:value="gProms"/>
            <w:listItem w:displayText="Heat Exchanger Network" w:value="Heat Exchanger Network"/>
            <w:listItem w:displayText="Hydroelectric Power" w:value="Hydroelectric Power"/>
            <w:listItem w:displayText="Hydrogen" w:value="Hydrogen"/>
            <w:listItem w:displayText="Hydrogen Fuel Cells" w:value="Hydrogen Fuel Cells"/>
            <w:listItem w:displayText="Industry 4.0" w:value="Industry 4.0"/>
            <w:listItem w:displayText="Information Management" w:value="Information Management"/>
            <w:listItem w:displayText="Intelligent Systems" w:value="Intelligent Systems"/>
            <w:listItem w:displayText="Interdisciplinary" w:value="Interdisciplinary"/>
            <w:listItem w:displayText="Jacobian" w:value="Jacobian"/>
            <w:listItem w:displayText="Latent Heat Storage" w:value="Latent Heat Storage"/>
            <w:listItem w:displayText="Life Cycle Analysis" w:value="Life Cycle Analysis"/>
            <w:listItem w:displayText="Liquified Natural Gas" w:value="Liquified Natural Gas"/>
            <w:listItem w:displayText="Machine Learning" w:value="Machine Learning"/>
            <w:listItem w:displayText="Materials" w:value="Materials"/>
            <w:listItem w:displayText="Matlab" w:value="Matlab"/>
            <w:listItem w:displayText="Membranes" w:value="Membranes"/>
            <w:listItem w:displayText="Methane Reforming" w:value="Methane Reforming"/>
            <w:listItem w:displayText="Methanol" w:value="Methanol"/>
            <w:listItem w:displayText="Mixing" w:value="Mixing"/>
            <w:listItem w:displayText="Model Predictive Control" w:value="Model Predictive Control"/>
            <w:listItem w:displayText="Model Reduction" w:value="Model Reduction"/>
            <w:listItem w:displayText="Modelling" w:value="Modelling"/>
            <w:listItem w:displayText="Modelling and Simulations" w:value="Modelling and Simulations"/>
            <w:listItem w:displayText="Molten Carbonate Fuel Cells" w:value="Molten Carbonate Fuel Cells"/>
            <w:listItem w:displayText="Multiscale Modelling" w:value="Multiscale Modelling"/>
            <w:listItem w:displayText="Multivariate Statistics" w:value="Multivariate Statistics"/>
            <w:listItem w:displayText="Natural Gas" w:value="Natural Gas"/>
            <w:listItem w:displayText="Nonlinear Model Predictive Control" w:value="Nonlinear Model Predictive Control"/>
            <w:listItem w:displayText="Nonsmooth" w:value="Nonsmooth"/>
            <w:listItem w:displayText="Nuclear" w:value="Nuclear"/>
            <w:listItem w:displayText="Numerical Methods" w:value="Numerical Methods"/>
            <w:listItem w:displayText="Oil Sands" w:value="Oil Sands"/>
            <w:listItem w:displayText="Olefins" w:value="Olefins"/>
            <w:listItem w:displayText="Optimization" w:value="Optimization"/>
            <w:listItem w:displayText="Parallelization" w:value="Parallelization"/>
            <w:listItem w:displayText="Particle Swarm Optimization" w:value="Particle Swarm Optimization"/>
            <w:listItem w:displayText="Petroleum" w:value="Petroleum"/>
            <w:listItem w:displayText="Petroleum Coke" w:value="Petroleum Coke"/>
            <w:listItem w:displayText="Phase Equilibria" w:value="Phase Equilibria"/>
            <w:listItem w:displayText="Planning &amp; Scheduling" w:value="Planning &amp; Scheduling"/>
            <w:listItem w:displayText="Planning" w:value="Planning"/>
            <w:listItem w:displayText="Polygeneration" w:value="Polygeneration"/>
            <w:listItem w:displayText="Polymers" w:value="Polymers"/>
            <w:listItem w:displayText="Pro/II" w:value="Pro/II"/>
            <w:listItem w:displayText="Process Control" w:value="Process Control"/>
            <w:listItem w:displayText="Process Design" w:value="Process Design"/>
            <w:listItem w:displayText="Process Intensification" w:value="Process Intensification"/>
            <w:listItem w:displayText="Process Monitoring" w:value="Process Monitoring"/>
            <w:listItem w:displayText="Process Operations" w:value="Process Operations"/>
            <w:listItem w:displayText="Process Synthesis" w:value="Process Synthesis"/>
            <w:listItem w:displayText="ProMax" w:value="ProMax"/>
            <w:listItem w:displayText="Proton Exchange Membrane Fuel Cells" w:value="Proton Exchange Membrane Fuel Cells"/>
            <w:listItem w:displayText="Pumps" w:value="Pumps"/>
            <w:listItem w:displayText="Pyomo" w:value="Pyomo"/>
            <w:listItem w:displayText="Reaction" w:value="Reaction"/>
            <w:listItem w:displayText="Reaction Engineering" w:value="Reaction Engineering"/>
            <w:listItem w:displayText="Reactive Distillation" w:value="Reactive Distillation"/>
            <w:listItem w:displayText="Refining" w:value="Refining"/>
            <w:listItem w:displayText="Renewable and Sustainable Energy" w:value="Renewable and Sustainable Energy"/>
            <w:listItem w:displayText="Rolling Horizon Optimization" w:value="Rolling Horizon Optimization"/>
            <w:listItem w:displayText="Safe Parking" w:value="Safe Parking"/>
            <w:listItem w:displayText="Scheduling" w:value="Scheduling"/>
            <w:listItem w:displayText="Semicontinuous Distillation" w:value="Semicontinuous Distillation"/>
            <w:listItem w:displayText="Semicontinuous Process" w:value="Semicontinuous Process"/>
            <w:listItem w:displayText="SimaPro" w:value="SimaPro"/>
            <w:listItem w:displayText="Simulation" w:value="Simulation"/>
            <w:listItem w:displayText="Solar Panels" w:value="Solar Panels"/>
            <w:listItem w:displayText="Solar Photovoltaic" w:value="Solar Photovoltaic"/>
            <w:listItem w:displayText="Solar Thermal" w:value="Solar Thermal"/>
            <w:listItem w:displayText="Solid Oxide Fuel Cells" w:value="Solid Oxide Fuel Cells"/>
            <w:listItem w:displayText="Steam Reforming" w:value="Steam Reforming"/>
            <w:listItem w:displayText="Steel" w:value="Steel"/>
            <w:listItem w:displayText="Stochastic Optimization" w:value="Stochastic Optimization"/>
            <w:listItem w:displayText="Supply Chain" w:value="Supply Chain"/>
            <w:listItem w:displayText="Surrogate Model" w:value="Surrogate Model"/>
            <w:listItem w:displayText="Syngas" w:value="Syngas"/>
            <w:listItem w:displayText="Synthetic Fuels" w:value="Synthetic Fuels"/>
            <w:listItem w:displayText="System Identification" w:value="System Identification"/>
            <w:listItem w:displayText="Tanks" w:value="Tanks"/>
            <w:listItem w:displayText="Technoeconomic Analysis" w:value="Technoeconomic Analysis"/>
            <w:listItem w:displayText="Toluene" w:value="Toluene"/>
            <w:listItem w:displayText="Turbines" w:value="Turbines"/>
            <w:listItem w:displayText="Wastewater" w:value="Wastewater"/>
            <w:listItem w:displayText="Water" w:value="Water"/>
            <w:listItem w:displayText="Water Networks" w:value="Water Networks"/>
            <w:listItem w:displayText="Wave Energy" w:value="Wave Energy"/>
            <w:listItem w:displayText="Wind" w:value="Wind"/>
          </w:comboBox>
        </w:sdtPr>
        <w:sdtContent>
          <w:r w:rsidR="00AB3A37">
            <w:t>Surrogate model</w:t>
          </w:r>
          <w:r w:rsidR="00277CD7">
            <w:t>ing</w:t>
          </w:r>
        </w:sdtContent>
      </w:sdt>
      <w:r w:rsidR="0018486C">
        <w:t>,</w:t>
      </w:r>
      <w:r w:rsidR="00D204B2" w:rsidRPr="00D204B2">
        <w:t xml:space="preserve"> </w:t>
      </w:r>
      <w:sdt>
        <w:sdtPr>
          <w:alias w:val="LAPSE"/>
          <w:tag w:val="LAPSE_Controlled_Keywords_1"/>
          <w:id w:val="1766113732"/>
          <w:placeholder>
            <w:docPart w:val="10317A376B294E639C9305DAD8C124C9"/>
          </w:placeholder>
          <w15:color w:val="00509E"/>
          <w:comboBox>
            <w:listItem w:displayText="Absorption" w:value="Absorption"/>
            <w:listItem w:displayText="Adsorption" w:value="Adsorption"/>
            <w:listItem w:displayText="Algorithms" w:value="Algorithms"/>
            <w:listItem w:displayText="Alternative Fuels" w:value="Alternative Fuels"/>
            <w:listItem w:displayText="Ampl" w:value="Ampl"/>
            <w:listItem w:displayText="Artificial Intelligence" w:value="Artificial Intelligence"/>
            <w:listItem w:displayText="Aspen Dynamics" w:value="Aspen Dynamics"/>
            <w:listItem w:displayText="Aspen Plus" w:value="Aspen Plus"/>
            <w:listItem w:displayText="Batch Distillation" w:value="Batch Distillation"/>
            <w:listItem w:displayText="Batch Process" w:value="Batch Process"/>
            <w:listItem w:displayText="Batch Systems" w:value="Batch Systems"/>
            <w:listItem w:displayText="Batteries" w:value="Batteries"/>
            <w:listItem w:displayText="Big Data" w:value="Big Data"/>
            <w:listItem w:displayText="Biofuels" w:value="Biofuels"/>
            <w:listItem w:displayText="Biomass" w:value="Biomass"/>
            <w:listItem w:displayText="Biosystems" w:value="Biosystems"/>
            <w:listItem w:displayText="Butanol" w:value="Butanol"/>
            <w:listItem w:displayText="Carbon" w:value="Carbon"/>
            <w:listItem w:displayText="Carbon Capture" w:value="Carbon Capture"/>
            <w:listItem w:displayText="Carbon Dioxide" w:value="Carbon Dioxide"/>
            <w:listItem w:displayText="Carbon Dioxide Capture" w:value="Carbon Dioxide Capture"/>
            <w:listItem w:displayText="Carbon Dioxide Sequestration" w:value="Carbon Dioxide Sequestration"/>
            <w:listItem w:displayText="Catalysis" w:value="Catalysis"/>
            <w:listItem w:displayText="Coal" w:value="Coal"/>
            <w:listItem w:displayText="Compressed Air Energy Storage" w:value="Compressed Air Energy Storage"/>
            <w:listItem w:displayText="Compressed Natural Gas" w:value="Compressed Natural Gas"/>
            <w:listItem w:displayText="Compressors" w:value="Compressors"/>
            <w:listItem w:displayText="Computational Fluid Dynamics" w:value="Computational Fluid Dynamics"/>
            <w:listItem w:displayText="Concentrated Thermal Solar" w:value="Concentrated Thermal Solar"/>
            <w:listItem w:displayText="Continuous Distillation" w:value="Continuous Distillation"/>
            <w:listItem w:displayText="Derivative Free Optimization" w:value="Derivative Free Optimization"/>
            <w:listItem w:displayText="Design Under Uncertainty" w:value="Design Under Uncertainty"/>
            <w:listItem w:displayText="Diesel" w:value="Diesel"/>
            <w:listItem w:displayText="Dimethyl Ether" w:value="Dimethyl Ether"/>
            <w:listItem w:displayText="Distillation" w:value="Distillation"/>
            <w:listItem w:displayText="Dry Reforming" w:value="Dry Reforming"/>
            <w:listItem w:displayText="Dynamic Modelling" w:value="Dynamic Modelling"/>
            <w:listItem w:displayText="Education" w:value="Education"/>
            <w:listItem w:displayText="Electricity &amp; Electrical Devices" w:value="Electricity &amp; Electrical Devices"/>
            <w:listItem w:displayText="Energy" w:value="Energy"/>
            <w:listItem w:displayText="Energy Conversion" w:value="Energy Conversion"/>
            <w:listItem w:displayText="Energy Efficiency" w:value="Energy Efficiency"/>
            <w:listItem w:displayText="Energy Management" w:value="Energy Management"/>
            <w:listItem w:displayText="Energy Policy" w:value="Energy Policy"/>
            <w:listItem w:displayText="Energy Storage" w:value="Energy Storage"/>
            <w:listItem w:displayText="Energy Systems" w:value="Energy Systems"/>
            <w:listItem w:displayText="Environment" w:value="Environment"/>
            <w:listItem w:displayText="Ethanol" w:value="Ethanol"/>
            <w:listItem w:displayText="Ethylene" w:value="Ethylene"/>
            <w:listItem w:displayText="Exergy" w:value="Exergy"/>
            <w:listItem w:displayText="Exergy Efficiency" w:value="Exergy Efficiency"/>
            <w:listItem w:displayText="Extraction" w:value="Extraction"/>
            <w:listItem w:displayText="Fault Detection" w:value="Fault Detection"/>
            <w:listItem w:displayText="Fermentation" w:value="Fermentation"/>
            <w:listItem w:displayText="Fischer-Tropsch Synthesis" w:value="Fischer-Tropsch Synthesis"/>
            <w:listItem w:displayText="Flash Drums" w:value="Flash Drums"/>
            <w:listItem w:displayText="Fluid Dynamics" w:value="Fluid Dynamics"/>
            <w:listItem w:displayText="Flywheels" w:value="Flywheels"/>
            <w:listItem w:displayText="Food &amp; Agricultural Processes" w:value="Food &amp; Agricultural Processes"/>
            <w:listItem w:displayText="Fossil Fuel" w:value="Fossil Fuel"/>
            <w:listItem w:displayText="Fuel Cells" w:value="Fuel Cells"/>
            <w:listItem w:displayText="GAMS" w:value="GAMS"/>
            <w:listItem w:displayText="Gasoline" w:value="Gasoline"/>
            <w:listItem w:displayText="Genetic Algorithm" w:value="Genetic Algorithm"/>
            <w:listItem w:displayText="gProms" w:value="gProms"/>
            <w:listItem w:displayText="Heat Exchanger Network" w:value="Heat Exchanger Network"/>
            <w:listItem w:displayText="Hydroelectric Power" w:value="Hydroelectric Power"/>
            <w:listItem w:displayText="Hydrogen" w:value="Hydrogen"/>
            <w:listItem w:displayText="Hydrogen Fuel Cells" w:value="Hydrogen Fuel Cells"/>
            <w:listItem w:displayText="Industry 4.0" w:value="Industry 4.0"/>
            <w:listItem w:displayText="Information Management" w:value="Information Management"/>
            <w:listItem w:displayText="Intelligent Systems" w:value="Intelligent Systems"/>
            <w:listItem w:displayText="Interdisciplinary" w:value="Interdisciplinary"/>
            <w:listItem w:displayText="Jacobian" w:value="Jacobian"/>
            <w:listItem w:displayText="Latent Heat Storage" w:value="Latent Heat Storage"/>
            <w:listItem w:displayText="Life Cycle Analysis" w:value="Life Cycle Analysis"/>
            <w:listItem w:displayText="Liquified Natural Gas" w:value="Liquified Natural Gas"/>
            <w:listItem w:displayText="Machine Learning" w:value="Machine Learning"/>
            <w:listItem w:displayText="Materials" w:value="Materials"/>
            <w:listItem w:displayText="Matlab" w:value="Matlab"/>
            <w:listItem w:displayText="Membranes" w:value="Membranes"/>
            <w:listItem w:displayText="Methane Reforming" w:value="Methane Reforming"/>
            <w:listItem w:displayText="Methanol" w:value="Methanol"/>
            <w:listItem w:displayText="Mixing" w:value="Mixing"/>
            <w:listItem w:displayText="Model Predictive Control" w:value="Model Predictive Control"/>
            <w:listItem w:displayText="Model Reduction" w:value="Model Reduction"/>
            <w:listItem w:displayText="Modelling" w:value="Modelling"/>
            <w:listItem w:displayText="Modelling and Simulations" w:value="Modelling and Simulations"/>
            <w:listItem w:displayText="Molten Carbonate Fuel Cells" w:value="Molten Carbonate Fuel Cells"/>
            <w:listItem w:displayText="Multiscale Modelling" w:value="Multiscale Modelling"/>
            <w:listItem w:displayText="Multivariate Statistics" w:value="Multivariate Statistics"/>
            <w:listItem w:displayText="Natural Gas" w:value="Natural Gas"/>
            <w:listItem w:displayText="Nonlinear Model Predictive Control" w:value="Nonlinear Model Predictive Control"/>
            <w:listItem w:displayText="Nonsmooth" w:value="Nonsmooth"/>
            <w:listItem w:displayText="Nuclear" w:value="Nuclear"/>
            <w:listItem w:displayText="Numerical Methods" w:value="Numerical Methods"/>
            <w:listItem w:displayText="Oil Sands" w:value="Oil Sands"/>
            <w:listItem w:displayText="Olefins" w:value="Olefins"/>
            <w:listItem w:displayText="Optimization" w:value="Optimization"/>
            <w:listItem w:displayText="Parallelization" w:value="Parallelization"/>
            <w:listItem w:displayText="Particle Swarm Optimization" w:value="Particle Swarm Optimization"/>
            <w:listItem w:displayText="Petroleum" w:value="Petroleum"/>
            <w:listItem w:displayText="Petroleum Coke" w:value="Petroleum Coke"/>
            <w:listItem w:displayText="Phase Equilibria" w:value="Phase Equilibria"/>
            <w:listItem w:displayText="Planning &amp; Scheduling" w:value="Planning &amp; Scheduling"/>
            <w:listItem w:displayText="Planning" w:value="Planning"/>
            <w:listItem w:displayText="Polygeneration" w:value="Polygeneration"/>
            <w:listItem w:displayText="Polymers" w:value="Polymers"/>
            <w:listItem w:displayText="Pro/II" w:value="Pro/II"/>
            <w:listItem w:displayText="Process Control" w:value="Process Control"/>
            <w:listItem w:displayText="Process Design" w:value="Process Design"/>
            <w:listItem w:displayText="Process Intensification" w:value="Process Intensification"/>
            <w:listItem w:displayText="Process Monitoring" w:value="Process Monitoring"/>
            <w:listItem w:displayText="Process Operations" w:value="Process Operations"/>
            <w:listItem w:displayText="Process Synthesis" w:value="Process Synthesis"/>
            <w:listItem w:displayText="ProMax" w:value="ProMax"/>
            <w:listItem w:displayText="Proton Exchange Membrane Fuel Cells" w:value="Proton Exchange Membrane Fuel Cells"/>
            <w:listItem w:displayText="Pumps" w:value="Pumps"/>
            <w:listItem w:displayText="Pyomo" w:value="Pyomo"/>
            <w:listItem w:displayText="Reaction" w:value="Reaction"/>
            <w:listItem w:displayText="Reaction Engineering" w:value="Reaction Engineering"/>
            <w:listItem w:displayText="Reactive Distillation" w:value="Reactive Distillation"/>
            <w:listItem w:displayText="Refining" w:value="Refining"/>
            <w:listItem w:displayText="Renewable and Sustainable Energy" w:value="Renewable and Sustainable Energy"/>
            <w:listItem w:displayText="Rolling Horizon Optimization" w:value="Rolling Horizon Optimization"/>
            <w:listItem w:displayText="Safe Parking" w:value="Safe Parking"/>
            <w:listItem w:displayText="Scheduling" w:value="Scheduling"/>
            <w:listItem w:displayText="Semicontinuous Distillation" w:value="Semicontinuous Distillation"/>
            <w:listItem w:displayText="Semicontinuous Process" w:value="Semicontinuous Process"/>
            <w:listItem w:displayText="SimaPro" w:value="SimaPro"/>
            <w:listItem w:displayText="Simulation" w:value="Simulation"/>
            <w:listItem w:displayText="Solar Panels" w:value="Solar Panels"/>
            <w:listItem w:displayText="Solar Photovoltaic" w:value="Solar Photovoltaic"/>
            <w:listItem w:displayText="Solar Thermal" w:value="Solar Thermal"/>
            <w:listItem w:displayText="Solid Oxide Fuel Cells" w:value="Solid Oxide Fuel Cells"/>
            <w:listItem w:displayText="Steam Reforming" w:value="Steam Reforming"/>
            <w:listItem w:displayText="Steel" w:value="Steel"/>
            <w:listItem w:displayText="Stochastic Optimization" w:value="Stochastic Optimization"/>
            <w:listItem w:displayText="Supply Chain" w:value="Supply Chain"/>
            <w:listItem w:displayText="Surrogate Model" w:value="Surrogate Model"/>
            <w:listItem w:displayText="Syngas" w:value="Syngas"/>
            <w:listItem w:displayText="Synthetic Fuels" w:value="Synthetic Fuels"/>
            <w:listItem w:displayText="System Identification" w:value="System Identification"/>
            <w:listItem w:displayText="Tanks" w:value="Tanks"/>
            <w:listItem w:displayText="Technoeconomic Analysis" w:value="Technoeconomic Analysis"/>
            <w:listItem w:displayText="Toluene" w:value="Toluene"/>
            <w:listItem w:displayText="Turbines" w:value="Turbines"/>
            <w:listItem w:displayText="Wastewater" w:value="Wastewater"/>
            <w:listItem w:displayText="Water" w:value="Water"/>
            <w:listItem w:displayText="Water Networks" w:value="Water Networks"/>
            <w:listItem w:displayText="Wave Energy" w:value="Wave Energy"/>
            <w:listItem w:displayText="Wind" w:value="Wind"/>
          </w:comboBox>
        </w:sdtPr>
        <w:sdtContent>
          <w:r w:rsidR="00AB3A37">
            <w:t>Chemical process design</w:t>
          </w:r>
        </w:sdtContent>
      </w:sdt>
      <w:r w:rsidR="0018486C">
        <w:t>,</w:t>
      </w:r>
      <w:r w:rsidR="00D204B2" w:rsidRPr="00D204B2">
        <w:t xml:space="preserve"> </w:t>
      </w:r>
      <w:sdt>
        <w:sdtPr>
          <w:alias w:val="LAPSE"/>
          <w:tag w:val="LAPSE_Controlled_Keywords_1"/>
          <w:id w:val="2080630929"/>
          <w:placeholder>
            <w:docPart w:val="E72C9A8EF5644157BE980EA5006F6AD5"/>
          </w:placeholder>
          <w15:color w:val="00509E"/>
          <w:comboBox>
            <w:listItem w:displayText="Absorption" w:value="Absorption"/>
            <w:listItem w:displayText="Adsorption" w:value="Adsorption"/>
            <w:listItem w:displayText="Algorithms" w:value="Algorithms"/>
            <w:listItem w:displayText="Alternative Fuels" w:value="Alternative Fuels"/>
            <w:listItem w:displayText="Ampl" w:value="Ampl"/>
            <w:listItem w:displayText="Artificial Intelligence" w:value="Artificial Intelligence"/>
            <w:listItem w:displayText="Aspen Dynamics" w:value="Aspen Dynamics"/>
            <w:listItem w:displayText="Aspen Plus" w:value="Aspen Plus"/>
            <w:listItem w:displayText="Batch Distillation" w:value="Batch Distillation"/>
            <w:listItem w:displayText="Batch Process" w:value="Batch Process"/>
            <w:listItem w:displayText="Batch Systems" w:value="Batch Systems"/>
            <w:listItem w:displayText="Batteries" w:value="Batteries"/>
            <w:listItem w:displayText="Big Data" w:value="Big Data"/>
            <w:listItem w:displayText="Biofuels" w:value="Biofuels"/>
            <w:listItem w:displayText="Biomass" w:value="Biomass"/>
            <w:listItem w:displayText="Biosystems" w:value="Biosystems"/>
            <w:listItem w:displayText="Butanol" w:value="Butanol"/>
            <w:listItem w:displayText="Carbon" w:value="Carbon"/>
            <w:listItem w:displayText="Carbon Capture" w:value="Carbon Capture"/>
            <w:listItem w:displayText="Carbon Dioxide" w:value="Carbon Dioxide"/>
            <w:listItem w:displayText="Carbon Dioxide Capture" w:value="Carbon Dioxide Capture"/>
            <w:listItem w:displayText="Carbon Dioxide Sequestration" w:value="Carbon Dioxide Sequestration"/>
            <w:listItem w:displayText="Catalysis" w:value="Catalysis"/>
            <w:listItem w:displayText="Coal" w:value="Coal"/>
            <w:listItem w:displayText="Compressed Air Energy Storage" w:value="Compressed Air Energy Storage"/>
            <w:listItem w:displayText="Compressed Natural Gas" w:value="Compressed Natural Gas"/>
            <w:listItem w:displayText="Compressors" w:value="Compressors"/>
            <w:listItem w:displayText="Computational Fluid Dynamics" w:value="Computational Fluid Dynamics"/>
            <w:listItem w:displayText="Concentrated Thermal Solar" w:value="Concentrated Thermal Solar"/>
            <w:listItem w:displayText="Continuous Distillation" w:value="Continuous Distillation"/>
            <w:listItem w:displayText="Derivative Free Optimization" w:value="Derivative Free Optimization"/>
            <w:listItem w:displayText="Design Under Uncertainty" w:value="Design Under Uncertainty"/>
            <w:listItem w:displayText="Diesel" w:value="Diesel"/>
            <w:listItem w:displayText="Dimethyl Ether" w:value="Dimethyl Ether"/>
            <w:listItem w:displayText="Distillation" w:value="Distillation"/>
            <w:listItem w:displayText="Dry Reforming" w:value="Dry Reforming"/>
            <w:listItem w:displayText="Dynamic Modelling" w:value="Dynamic Modelling"/>
            <w:listItem w:displayText="Education" w:value="Education"/>
            <w:listItem w:displayText="Electricity &amp; Electrical Devices" w:value="Electricity &amp; Electrical Devices"/>
            <w:listItem w:displayText="Energy" w:value="Energy"/>
            <w:listItem w:displayText="Energy Conversion" w:value="Energy Conversion"/>
            <w:listItem w:displayText="Energy Efficiency" w:value="Energy Efficiency"/>
            <w:listItem w:displayText="Energy Management" w:value="Energy Management"/>
            <w:listItem w:displayText="Energy Policy" w:value="Energy Policy"/>
            <w:listItem w:displayText="Energy Storage" w:value="Energy Storage"/>
            <w:listItem w:displayText="Energy Systems" w:value="Energy Systems"/>
            <w:listItem w:displayText="Environment" w:value="Environment"/>
            <w:listItem w:displayText="Ethanol" w:value="Ethanol"/>
            <w:listItem w:displayText="Ethylene" w:value="Ethylene"/>
            <w:listItem w:displayText="Exergy" w:value="Exergy"/>
            <w:listItem w:displayText="Exergy Efficiency" w:value="Exergy Efficiency"/>
            <w:listItem w:displayText="Extraction" w:value="Extraction"/>
            <w:listItem w:displayText="Fault Detection" w:value="Fault Detection"/>
            <w:listItem w:displayText="Fermentation" w:value="Fermentation"/>
            <w:listItem w:displayText="Fischer-Tropsch Synthesis" w:value="Fischer-Tropsch Synthesis"/>
            <w:listItem w:displayText="Flash Drums" w:value="Flash Drums"/>
            <w:listItem w:displayText="Fluid Dynamics" w:value="Fluid Dynamics"/>
            <w:listItem w:displayText="Flywheels" w:value="Flywheels"/>
            <w:listItem w:displayText="Food &amp; Agricultural Processes" w:value="Food &amp; Agricultural Processes"/>
            <w:listItem w:displayText="Fossil Fuel" w:value="Fossil Fuel"/>
            <w:listItem w:displayText="Fuel Cells" w:value="Fuel Cells"/>
            <w:listItem w:displayText="GAMS" w:value="GAMS"/>
            <w:listItem w:displayText="Gasoline" w:value="Gasoline"/>
            <w:listItem w:displayText="Genetic Algorithm" w:value="Genetic Algorithm"/>
            <w:listItem w:displayText="gProms" w:value="gProms"/>
            <w:listItem w:displayText="Heat Exchanger Network" w:value="Heat Exchanger Network"/>
            <w:listItem w:displayText="Hydroelectric Power" w:value="Hydroelectric Power"/>
            <w:listItem w:displayText="Hydrogen" w:value="Hydrogen"/>
            <w:listItem w:displayText="Hydrogen Fuel Cells" w:value="Hydrogen Fuel Cells"/>
            <w:listItem w:displayText="Industry 4.0" w:value="Industry 4.0"/>
            <w:listItem w:displayText="Information Management" w:value="Information Management"/>
            <w:listItem w:displayText="Intelligent Systems" w:value="Intelligent Systems"/>
            <w:listItem w:displayText="Interdisciplinary" w:value="Interdisciplinary"/>
            <w:listItem w:displayText="Jacobian" w:value="Jacobian"/>
            <w:listItem w:displayText="Latent Heat Storage" w:value="Latent Heat Storage"/>
            <w:listItem w:displayText="Life Cycle Analysis" w:value="Life Cycle Analysis"/>
            <w:listItem w:displayText="Liquified Natural Gas" w:value="Liquified Natural Gas"/>
            <w:listItem w:displayText="Machine Learning" w:value="Machine Learning"/>
            <w:listItem w:displayText="Materials" w:value="Materials"/>
            <w:listItem w:displayText="Matlab" w:value="Matlab"/>
            <w:listItem w:displayText="Membranes" w:value="Membranes"/>
            <w:listItem w:displayText="Methane Reforming" w:value="Methane Reforming"/>
            <w:listItem w:displayText="Methanol" w:value="Methanol"/>
            <w:listItem w:displayText="Mixing" w:value="Mixing"/>
            <w:listItem w:displayText="Model Predictive Control" w:value="Model Predictive Control"/>
            <w:listItem w:displayText="Model Reduction" w:value="Model Reduction"/>
            <w:listItem w:displayText="Modelling" w:value="Modelling"/>
            <w:listItem w:displayText="Modelling and Simulations" w:value="Modelling and Simulations"/>
            <w:listItem w:displayText="Molten Carbonate Fuel Cells" w:value="Molten Carbonate Fuel Cells"/>
            <w:listItem w:displayText="Multiscale Modelling" w:value="Multiscale Modelling"/>
            <w:listItem w:displayText="Multivariate Statistics" w:value="Multivariate Statistics"/>
            <w:listItem w:displayText="Natural Gas" w:value="Natural Gas"/>
            <w:listItem w:displayText="Nonlinear Model Predictive Control" w:value="Nonlinear Model Predictive Control"/>
            <w:listItem w:displayText="Nonsmooth" w:value="Nonsmooth"/>
            <w:listItem w:displayText="Nuclear" w:value="Nuclear"/>
            <w:listItem w:displayText="Numerical Methods" w:value="Numerical Methods"/>
            <w:listItem w:displayText="Oil Sands" w:value="Oil Sands"/>
            <w:listItem w:displayText="Olefins" w:value="Olefins"/>
            <w:listItem w:displayText="Optimization" w:value="Optimization"/>
            <w:listItem w:displayText="Parallelization" w:value="Parallelization"/>
            <w:listItem w:displayText="Particle Swarm Optimization" w:value="Particle Swarm Optimization"/>
            <w:listItem w:displayText="Petroleum" w:value="Petroleum"/>
            <w:listItem w:displayText="Petroleum Coke" w:value="Petroleum Coke"/>
            <w:listItem w:displayText="Phase Equilibria" w:value="Phase Equilibria"/>
            <w:listItem w:displayText="Planning &amp; Scheduling" w:value="Planning &amp; Scheduling"/>
            <w:listItem w:displayText="Planning" w:value="Planning"/>
            <w:listItem w:displayText="Polygeneration" w:value="Polygeneration"/>
            <w:listItem w:displayText="Polymers" w:value="Polymers"/>
            <w:listItem w:displayText="Pro/II" w:value="Pro/II"/>
            <w:listItem w:displayText="Process Control" w:value="Process Control"/>
            <w:listItem w:displayText="Process Design" w:value="Process Design"/>
            <w:listItem w:displayText="Process Intensification" w:value="Process Intensification"/>
            <w:listItem w:displayText="Process Monitoring" w:value="Process Monitoring"/>
            <w:listItem w:displayText="Process Operations" w:value="Process Operations"/>
            <w:listItem w:displayText="Process Synthesis" w:value="Process Synthesis"/>
            <w:listItem w:displayText="ProMax" w:value="ProMax"/>
            <w:listItem w:displayText="Proton Exchange Membrane Fuel Cells" w:value="Proton Exchange Membrane Fuel Cells"/>
            <w:listItem w:displayText="Pumps" w:value="Pumps"/>
            <w:listItem w:displayText="Pyomo" w:value="Pyomo"/>
            <w:listItem w:displayText="Reaction" w:value="Reaction"/>
            <w:listItem w:displayText="Reaction Engineering" w:value="Reaction Engineering"/>
            <w:listItem w:displayText="Reactive Distillation" w:value="Reactive Distillation"/>
            <w:listItem w:displayText="Refining" w:value="Refining"/>
            <w:listItem w:displayText="Renewable and Sustainable Energy" w:value="Renewable and Sustainable Energy"/>
            <w:listItem w:displayText="Rolling Horizon Optimization" w:value="Rolling Horizon Optimization"/>
            <w:listItem w:displayText="Safe Parking" w:value="Safe Parking"/>
            <w:listItem w:displayText="Scheduling" w:value="Scheduling"/>
            <w:listItem w:displayText="Semicontinuous Distillation" w:value="Semicontinuous Distillation"/>
            <w:listItem w:displayText="Semicontinuous Process" w:value="Semicontinuous Process"/>
            <w:listItem w:displayText="SimaPro" w:value="SimaPro"/>
            <w:listItem w:displayText="Simulation" w:value="Simulation"/>
            <w:listItem w:displayText="Solar Panels" w:value="Solar Panels"/>
            <w:listItem w:displayText="Solar Photovoltaic" w:value="Solar Photovoltaic"/>
            <w:listItem w:displayText="Solar Thermal" w:value="Solar Thermal"/>
            <w:listItem w:displayText="Solid Oxide Fuel Cells" w:value="Solid Oxide Fuel Cells"/>
            <w:listItem w:displayText="Steam Reforming" w:value="Steam Reforming"/>
            <w:listItem w:displayText="Steel" w:value="Steel"/>
            <w:listItem w:displayText="Stochastic Optimization" w:value="Stochastic Optimization"/>
            <w:listItem w:displayText="Supply Chain" w:value="Supply Chain"/>
            <w:listItem w:displayText="Surrogate Model" w:value="Surrogate Model"/>
            <w:listItem w:displayText="Syngas" w:value="Syngas"/>
            <w:listItem w:displayText="Synthetic Fuels" w:value="Synthetic Fuels"/>
            <w:listItem w:displayText="System Identification" w:value="System Identification"/>
            <w:listItem w:displayText="Tanks" w:value="Tanks"/>
            <w:listItem w:displayText="Technoeconomic Analysis" w:value="Technoeconomic Analysis"/>
            <w:listItem w:displayText="Toluene" w:value="Toluene"/>
            <w:listItem w:displayText="Turbines" w:value="Turbines"/>
            <w:listItem w:displayText="Wastewater" w:value="Wastewater"/>
            <w:listItem w:displayText="Water" w:value="Water"/>
            <w:listItem w:displayText="Water Networks" w:value="Water Networks"/>
            <w:listItem w:displayText="Wave Energy" w:value="Wave Energy"/>
            <w:listItem w:displayText="Wind" w:value="Wind"/>
          </w:comboBox>
        </w:sdtPr>
        <w:sdtContent>
          <w:r w:rsidR="00AB3A37">
            <w:t>Chemical process optimization</w:t>
          </w:r>
        </w:sdtContent>
      </w:sdt>
      <w:r w:rsidR="0018486C">
        <w:t>,</w:t>
      </w:r>
      <w:r w:rsidR="00D204B2" w:rsidRPr="00D204B2">
        <w:t xml:space="preserve"> </w:t>
      </w:r>
      <w:sdt>
        <w:sdtPr>
          <w:alias w:val="LAPSE"/>
          <w:tag w:val="LAPSE_Controlled_Keywords_1"/>
          <w:id w:val="1910582865"/>
          <w:placeholder>
            <w:docPart w:val="AE4FD26EBB024BB99A23F042C189D43E"/>
          </w:placeholder>
          <w15:color w:val="00509E"/>
          <w:comboBox>
            <w:listItem w:displayText="Absorption" w:value="Absorption"/>
            <w:listItem w:displayText="Adsorption" w:value="Adsorption"/>
            <w:listItem w:displayText="Algorithms" w:value="Algorithms"/>
            <w:listItem w:displayText="Alternative Fuels" w:value="Alternative Fuels"/>
            <w:listItem w:displayText="Ampl" w:value="Ampl"/>
            <w:listItem w:displayText="Artificial Intelligence" w:value="Artificial Intelligence"/>
            <w:listItem w:displayText="Aspen Dynamics" w:value="Aspen Dynamics"/>
            <w:listItem w:displayText="Aspen Plus" w:value="Aspen Plus"/>
            <w:listItem w:displayText="Batch Distillation" w:value="Batch Distillation"/>
            <w:listItem w:displayText="Batch Process" w:value="Batch Process"/>
            <w:listItem w:displayText="Batch Systems" w:value="Batch Systems"/>
            <w:listItem w:displayText="Batteries" w:value="Batteries"/>
            <w:listItem w:displayText="Big Data" w:value="Big Data"/>
            <w:listItem w:displayText="Biofuels" w:value="Biofuels"/>
            <w:listItem w:displayText="Biomass" w:value="Biomass"/>
            <w:listItem w:displayText="Biosystems" w:value="Biosystems"/>
            <w:listItem w:displayText="Butanol" w:value="Butanol"/>
            <w:listItem w:displayText="Carbon" w:value="Carbon"/>
            <w:listItem w:displayText="Carbon Capture" w:value="Carbon Capture"/>
            <w:listItem w:displayText="Carbon Dioxide" w:value="Carbon Dioxide"/>
            <w:listItem w:displayText="Carbon Dioxide Capture" w:value="Carbon Dioxide Capture"/>
            <w:listItem w:displayText="Carbon Dioxide Sequestration" w:value="Carbon Dioxide Sequestration"/>
            <w:listItem w:displayText="Catalysis" w:value="Catalysis"/>
            <w:listItem w:displayText="Coal" w:value="Coal"/>
            <w:listItem w:displayText="Compressed Air Energy Storage" w:value="Compressed Air Energy Storage"/>
            <w:listItem w:displayText="Compressed Natural Gas" w:value="Compressed Natural Gas"/>
            <w:listItem w:displayText="Compressors" w:value="Compressors"/>
            <w:listItem w:displayText="Computational Fluid Dynamics" w:value="Computational Fluid Dynamics"/>
            <w:listItem w:displayText="Concentrated Thermal Solar" w:value="Concentrated Thermal Solar"/>
            <w:listItem w:displayText="Continuous Distillation" w:value="Continuous Distillation"/>
            <w:listItem w:displayText="Derivative Free Optimization" w:value="Derivative Free Optimization"/>
            <w:listItem w:displayText="Design Under Uncertainty" w:value="Design Under Uncertainty"/>
            <w:listItem w:displayText="Diesel" w:value="Diesel"/>
            <w:listItem w:displayText="Dimethyl Ether" w:value="Dimethyl Ether"/>
            <w:listItem w:displayText="Distillation" w:value="Distillation"/>
            <w:listItem w:displayText="Dry Reforming" w:value="Dry Reforming"/>
            <w:listItem w:displayText="Dynamic Modelling" w:value="Dynamic Modelling"/>
            <w:listItem w:displayText="Education" w:value="Education"/>
            <w:listItem w:displayText="Electricity &amp; Electrical Devices" w:value="Electricity &amp; Electrical Devices"/>
            <w:listItem w:displayText="Energy" w:value="Energy"/>
            <w:listItem w:displayText="Energy Conversion" w:value="Energy Conversion"/>
            <w:listItem w:displayText="Energy Efficiency" w:value="Energy Efficiency"/>
            <w:listItem w:displayText="Energy Management" w:value="Energy Management"/>
            <w:listItem w:displayText="Energy Policy" w:value="Energy Policy"/>
            <w:listItem w:displayText="Energy Storage" w:value="Energy Storage"/>
            <w:listItem w:displayText="Energy Systems" w:value="Energy Systems"/>
            <w:listItem w:displayText="Environment" w:value="Environment"/>
            <w:listItem w:displayText="Ethanol" w:value="Ethanol"/>
            <w:listItem w:displayText="Ethylene" w:value="Ethylene"/>
            <w:listItem w:displayText="Exergy" w:value="Exergy"/>
            <w:listItem w:displayText="Exergy Efficiency" w:value="Exergy Efficiency"/>
            <w:listItem w:displayText="Extraction" w:value="Extraction"/>
            <w:listItem w:displayText="Fault Detection" w:value="Fault Detection"/>
            <w:listItem w:displayText="Fermentation" w:value="Fermentation"/>
            <w:listItem w:displayText="Fischer-Tropsch Synthesis" w:value="Fischer-Tropsch Synthesis"/>
            <w:listItem w:displayText="Flash Drums" w:value="Flash Drums"/>
            <w:listItem w:displayText="Fluid Dynamics" w:value="Fluid Dynamics"/>
            <w:listItem w:displayText="Flywheels" w:value="Flywheels"/>
            <w:listItem w:displayText="Food &amp; Agricultural Processes" w:value="Food &amp; Agricultural Processes"/>
            <w:listItem w:displayText="Fossil Fuel" w:value="Fossil Fuel"/>
            <w:listItem w:displayText="Fuel Cells" w:value="Fuel Cells"/>
            <w:listItem w:displayText="GAMS" w:value="GAMS"/>
            <w:listItem w:displayText="Gasoline" w:value="Gasoline"/>
            <w:listItem w:displayText="Genetic Algorithm" w:value="Genetic Algorithm"/>
            <w:listItem w:displayText="gProms" w:value="gProms"/>
            <w:listItem w:displayText="Heat Exchanger Network" w:value="Heat Exchanger Network"/>
            <w:listItem w:displayText="Hydroelectric Power" w:value="Hydroelectric Power"/>
            <w:listItem w:displayText="Hydrogen" w:value="Hydrogen"/>
            <w:listItem w:displayText="Hydrogen Fuel Cells" w:value="Hydrogen Fuel Cells"/>
            <w:listItem w:displayText="Industry 4.0" w:value="Industry 4.0"/>
            <w:listItem w:displayText="Information Management" w:value="Information Management"/>
            <w:listItem w:displayText="Intelligent Systems" w:value="Intelligent Systems"/>
            <w:listItem w:displayText="Interdisciplinary" w:value="Interdisciplinary"/>
            <w:listItem w:displayText="Jacobian" w:value="Jacobian"/>
            <w:listItem w:displayText="Latent Heat Storage" w:value="Latent Heat Storage"/>
            <w:listItem w:displayText="Life Cycle Analysis" w:value="Life Cycle Analysis"/>
            <w:listItem w:displayText="Liquified Natural Gas" w:value="Liquified Natural Gas"/>
            <w:listItem w:displayText="Machine Learning" w:value="Machine Learning"/>
            <w:listItem w:displayText="Materials" w:value="Materials"/>
            <w:listItem w:displayText="Matlab" w:value="Matlab"/>
            <w:listItem w:displayText="Membranes" w:value="Membranes"/>
            <w:listItem w:displayText="Methane Reforming" w:value="Methane Reforming"/>
            <w:listItem w:displayText="Methanol" w:value="Methanol"/>
            <w:listItem w:displayText="Mixing" w:value="Mixing"/>
            <w:listItem w:displayText="Model Predictive Control" w:value="Model Predictive Control"/>
            <w:listItem w:displayText="Model Reduction" w:value="Model Reduction"/>
            <w:listItem w:displayText="Modelling" w:value="Modelling"/>
            <w:listItem w:displayText="Modelling and Simulations" w:value="Modelling and Simulations"/>
            <w:listItem w:displayText="Molten Carbonate Fuel Cells" w:value="Molten Carbonate Fuel Cells"/>
            <w:listItem w:displayText="Multiscale Modelling" w:value="Multiscale Modelling"/>
            <w:listItem w:displayText="Multivariate Statistics" w:value="Multivariate Statistics"/>
            <w:listItem w:displayText="Natural Gas" w:value="Natural Gas"/>
            <w:listItem w:displayText="Nonlinear Model Predictive Control" w:value="Nonlinear Model Predictive Control"/>
            <w:listItem w:displayText="Nonsmooth" w:value="Nonsmooth"/>
            <w:listItem w:displayText="Nuclear" w:value="Nuclear"/>
            <w:listItem w:displayText="Numerical Methods" w:value="Numerical Methods"/>
            <w:listItem w:displayText="Oil Sands" w:value="Oil Sands"/>
            <w:listItem w:displayText="Olefins" w:value="Olefins"/>
            <w:listItem w:displayText="Optimization" w:value="Optimization"/>
            <w:listItem w:displayText="Parallelization" w:value="Parallelization"/>
            <w:listItem w:displayText="Particle Swarm Optimization" w:value="Particle Swarm Optimization"/>
            <w:listItem w:displayText="Petroleum" w:value="Petroleum"/>
            <w:listItem w:displayText="Petroleum Coke" w:value="Petroleum Coke"/>
            <w:listItem w:displayText="Phase Equilibria" w:value="Phase Equilibria"/>
            <w:listItem w:displayText="Planning &amp; Scheduling" w:value="Planning &amp; Scheduling"/>
            <w:listItem w:displayText="Planning" w:value="Planning"/>
            <w:listItem w:displayText="Polygeneration" w:value="Polygeneration"/>
            <w:listItem w:displayText="Polymers" w:value="Polymers"/>
            <w:listItem w:displayText="Pro/II" w:value="Pro/II"/>
            <w:listItem w:displayText="Process Control" w:value="Process Control"/>
            <w:listItem w:displayText="Process Design" w:value="Process Design"/>
            <w:listItem w:displayText="Process Intensification" w:value="Process Intensification"/>
            <w:listItem w:displayText="Process Monitoring" w:value="Process Monitoring"/>
            <w:listItem w:displayText="Process Operations" w:value="Process Operations"/>
            <w:listItem w:displayText="Process Synthesis" w:value="Process Synthesis"/>
            <w:listItem w:displayText="ProMax" w:value="ProMax"/>
            <w:listItem w:displayText="Proton Exchange Membrane Fuel Cells" w:value="Proton Exchange Membrane Fuel Cells"/>
            <w:listItem w:displayText="Pumps" w:value="Pumps"/>
            <w:listItem w:displayText="Pyomo" w:value="Pyomo"/>
            <w:listItem w:displayText="Reaction" w:value="Reaction"/>
            <w:listItem w:displayText="Reaction Engineering" w:value="Reaction Engineering"/>
            <w:listItem w:displayText="Reactive Distillation" w:value="Reactive Distillation"/>
            <w:listItem w:displayText="Refining" w:value="Refining"/>
            <w:listItem w:displayText="Renewable and Sustainable Energy" w:value="Renewable and Sustainable Energy"/>
            <w:listItem w:displayText="Rolling Horizon Optimization" w:value="Rolling Horizon Optimization"/>
            <w:listItem w:displayText="Safe Parking" w:value="Safe Parking"/>
            <w:listItem w:displayText="Scheduling" w:value="Scheduling"/>
            <w:listItem w:displayText="Semicontinuous Distillation" w:value="Semicontinuous Distillation"/>
            <w:listItem w:displayText="Semicontinuous Process" w:value="Semicontinuous Process"/>
            <w:listItem w:displayText="SimaPro" w:value="SimaPro"/>
            <w:listItem w:displayText="Simulation" w:value="Simulation"/>
            <w:listItem w:displayText="Solar Panels" w:value="Solar Panels"/>
            <w:listItem w:displayText="Solar Photovoltaic" w:value="Solar Photovoltaic"/>
            <w:listItem w:displayText="Solar Thermal" w:value="Solar Thermal"/>
            <w:listItem w:displayText="Solid Oxide Fuel Cells" w:value="Solid Oxide Fuel Cells"/>
            <w:listItem w:displayText="Steam Reforming" w:value="Steam Reforming"/>
            <w:listItem w:displayText="Steel" w:value="Steel"/>
            <w:listItem w:displayText="Stochastic Optimization" w:value="Stochastic Optimization"/>
            <w:listItem w:displayText="Supply Chain" w:value="Supply Chain"/>
            <w:listItem w:displayText="Surrogate Model" w:value="Surrogate Model"/>
            <w:listItem w:displayText="Syngas" w:value="Syngas"/>
            <w:listItem w:displayText="Synthetic Fuels" w:value="Synthetic Fuels"/>
            <w:listItem w:displayText="System Identification" w:value="System Identification"/>
            <w:listItem w:displayText="Tanks" w:value="Tanks"/>
            <w:listItem w:displayText="Technoeconomic Analysis" w:value="Technoeconomic Analysis"/>
            <w:listItem w:displayText="Toluene" w:value="Toluene"/>
            <w:listItem w:displayText="Turbines" w:value="Turbines"/>
            <w:listItem w:displayText="Wastewater" w:value="Wastewater"/>
            <w:listItem w:displayText="Water" w:value="Water"/>
            <w:listItem w:displayText="Water Networks" w:value="Water Networks"/>
            <w:listItem w:displayText="Wave Energy" w:value="Wave Energy"/>
            <w:listItem w:displayText="Wind" w:value="Wind"/>
          </w:comboBox>
        </w:sdtPr>
        <w:sdtContent>
          <w:r w:rsidR="00AB3A37">
            <w:t>Nonlinear optimization</w:t>
          </w:r>
        </w:sdtContent>
      </w:sdt>
    </w:p>
    <w:p w14:paraId="44CDB203" w14:textId="2B4A67AA" w:rsidR="009F717B" w:rsidRDefault="009F717B" w:rsidP="009F717B">
      <w:pPr>
        <w:pStyle w:val="PSEText"/>
      </w:pPr>
      <w:r>
        <w:rPr>
          <w:shd w:val="clear" w:color="auto" w:fill="FFFFFF"/>
        </w:rPr>
        <w:t>C</w:t>
      </w:r>
      <w:r w:rsidRPr="009F717B">
        <w:rPr>
          <w:shd w:val="clear" w:color="auto" w:fill="FFFFFF"/>
        </w:rPr>
        <w:t>omputing optimal operating conditions of a chemical process flowsheet is a fundamental aspect of process design</w:t>
      </w:r>
      <w:r>
        <w:rPr>
          <w:shd w:val="clear" w:color="auto" w:fill="FFFFFF"/>
        </w:rPr>
        <w:t xml:space="preserve">. However, </w:t>
      </w:r>
      <w:del w:id="5" w:author="Sergio Ivan Bugosen Tannous" w:date="2023-08-06T20:32:00Z">
        <w:r w:rsidDel="00284B23">
          <w:rPr>
            <w:shd w:val="clear" w:color="auto" w:fill="FFFFFF"/>
          </w:rPr>
          <w:delText xml:space="preserve">classical </w:delText>
        </w:r>
      </w:del>
      <w:ins w:id="6" w:author="Sergio Ivan Bugosen Tannous" w:date="2023-08-06T20:32:00Z">
        <w:r w:rsidR="00284B23">
          <w:rPr>
            <w:shd w:val="clear" w:color="auto" w:fill="FFFFFF"/>
          </w:rPr>
          <w:t>full space</w:t>
        </w:r>
        <w:r w:rsidR="00284B23">
          <w:rPr>
            <w:shd w:val="clear" w:color="auto" w:fill="FFFFFF"/>
          </w:rPr>
          <w:t xml:space="preserve"> </w:t>
        </w:r>
      </w:ins>
      <w:r>
        <w:rPr>
          <w:shd w:val="clear" w:color="auto" w:fill="FFFFFF"/>
        </w:rPr>
        <w:t xml:space="preserve">optimization of these processes is challenging due to </w:t>
      </w:r>
      <w:del w:id="7" w:author="Sergio Ivan Bugosen Tannous" w:date="2023-08-06T20:32:00Z">
        <w:r w:rsidDel="00284B23">
          <w:rPr>
            <w:shd w:val="clear" w:color="auto" w:fill="FFFFFF"/>
          </w:rPr>
          <w:delText xml:space="preserve">the number of variables and algebraic equations defining each unit operation, as well as </w:delText>
        </w:r>
      </w:del>
      <w:r>
        <w:rPr>
          <w:shd w:val="clear" w:color="auto" w:fill="FFFFFF"/>
        </w:rPr>
        <w:t>the nonlinear complexity of these first principles models</w:t>
      </w:r>
      <w:ins w:id="8" w:author="Sergio Ivan Bugosen Tannous" w:date="2023-08-06T20:32:00Z">
        <w:r w:rsidR="00284B23">
          <w:rPr>
            <w:shd w:val="clear" w:color="auto" w:fill="FFFFFF"/>
          </w:rPr>
          <w:t>, which may cause their Jacobians to become singular</w:t>
        </w:r>
      </w:ins>
      <w:r>
        <w:rPr>
          <w:shd w:val="clear" w:color="auto" w:fill="FFFFFF"/>
        </w:rPr>
        <w:t>.</w:t>
      </w:r>
      <w:ins w:id="9" w:author="Sergio Ivan Bugosen Tannous" w:date="2023-08-06T20:32:00Z">
        <w:r w:rsidR="00284B23">
          <w:rPr>
            <w:shd w:val="clear" w:color="auto" w:fill="FFFFFF"/>
          </w:rPr>
          <w:t xml:space="preserve"> In addition,</w:t>
        </w:r>
      </w:ins>
      <w:r>
        <w:rPr>
          <w:shd w:val="clear" w:color="auto" w:fill="FFFFFF"/>
        </w:rPr>
        <w:t xml:space="preserve"> </w:t>
      </w:r>
      <w:ins w:id="10" w:author="Sergio Ivan Bugosen Tannous" w:date="2023-08-06T20:32:00Z">
        <w:r w:rsidR="00284B23">
          <w:rPr>
            <w:shd w:val="clear" w:color="auto" w:fill="FFFFFF"/>
          </w:rPr>
          <w:t>c</w:t>
        </w:r>
      </w:ins>
      <w:del w:id="11" w:author="Sergio Ivan Bugosen Tannous" w:date="2023-08-06T20:32:00Z">
        <w:r w:rsidDel="00284B23">
          <w:rPr>
            <w:shd w:val="clear" w:color="auto" w:fill="FFFFFF"/>
          </w:rPr>
          <w:delText>C</w:delText>
        </w:r>
      </w:del>
      <w:r>
        <w:rPr>
          <w:shd w:val="clear" w:color="auto" w:fill="FFFFFF"/>
        </w:rPr>
        <w:t>onvergence of these optimization models is sensitive to initial guess, scaling, and problem formulation.</w:t>
      </w:r>
    </w:p>
    <w:p w14:paraId="4170DFF9" w14:textId="2399DA3C" w:rsidR="009F717B" w:rsidRDefault="009F717B" w:rsidP="006B3A81">
      <w:pPr>
        <w:pStyle w:val="PSEText"/>
      </w:pPr>
      <w:r>
        <w:t xml:space="preserve">To improve solver convergence reliability when optimizing a chemical process flowsheet, we implement </w:t>
      </w:r>
      <w:r w:rsidR="006B3A81">
        <w:t xml:space="preserve">two </w:t>
      </w:r>
      <w:r w:rsidR="00916320">
        <w:t xml:space="preserve">alternative </w:t>
      </w:r>
      <w:r w:rsidR="006B3A81">
        <w:t xml:space="preserve">approaches. First, </w:t>
      </w:r>
      <w:r>
        <w:t>data-driven optimization based on surrogate modeling. This approach relies on representing complex thermodynamics</w:t>
      </w:r>
      <w:r w:rsidR="0055404F">
        <w:t xml:space="preserve"> </w:t>
      </w:r>
      <w:r>
        <w:t>and chemical reaction equations with tractable and simple polynomials with reduced dimensionality</w:t>
      </w:r>
      <w:r w:rsidR="0055404F">
        <w:t>. Second, an implicit function formulation based on [</w:t>
      </w:r>
      <w:r w:rsidR="00916320">
        <w:t>1</w:t>
      </w:r>
      <w:r w:rsidR="0055404F">
        <w:t>]</w:t>
      </w:r>
      <w:r w:rsidR="00916320">
        <w:t xml:space="preserve">. In this approach, the complex first-principles algebraic equations are converged </w:t>
      </w:r>
      <w:del w:id="12" w:author="Parker, Robert Brunato" w:date="2023-07-18T17:19:00Z">
        <w:r w:rsidR="00916320" w:rsidDel="009852E1">
          <w:delText>in a separate interface</w:delText>
        </w:r>
      </w:del>
      <w:ins w:id="13" w:author="Parker, Robert Brunato" w:date="2023-07-18T17:19:00Z">
        <w:r w:rsidR="009852E1">
          <w:t>separately</w:t>
        </w:r>
      </w:ins>
      <w:r w:rsidR="00916320">
        <w:t xml:space="preserve"> as an implicit function and the resulting values and derivatives are communicated back to the optimization solver.</w:t>
      </w:r>
    </w:p>
    <w:p w14:paraId="165AF56F" w14:textId="6B6359FE" w:rsidR="004009E2" w:rsidRDefault="0055404F" w:rsidP="004009E2">
      <w:pPr>
        <w:pStyle w:val="PSEText"/>
      </w:pPr>
      <w:r w:rsidRPr="00916320">
        <w:t>We aim to optimize the autothermal reforming (ATR) section of a hydrogen manufacturing process.</w:t>
      </w:r>
      <w:r w:rsidR="00916320">
        <w:t xml:space="preserve"> </w:t>
      </w:r>
      <w:ins w:id="14" w:author="Parker, Robert Brunato" w:date="2023-07-18T17:20:00Z">
        <w:r w:rsidR="009852E1">
          <w:t>We implement the flowsheet using IDAES-PSE [2]</w:t>
        </w:r>
      </w:ins>
      <w:ins w:id="15" w:author="Parker, Robert Brunato" w:date="2023-07-18T17:21:00Z">
        <w:r w:rsidR="009852E1">
          <w:t xml:space="preserve">, and compare instances with </w:t>
        </w:r>
      </w:ins>
      <w:ins w:id="16" w:author="Sergio Ivan Bugosen Tannous" w:date="2023-08-06T20:33:00Z">
        <w:r w:rsidR="00284B23">
          <w:t xml:space="preserve">full space, </w:t>
        </w:r>
      </w:ins>
      <w:ins w:id="17" w:author="Parker, Robert Brunato" w:date="2023-07-18T17:21:00Z">
        <w:del w:id="18" w:author="Sergio Ivan Bugosen Tannous" w:date="2023-08-06T20:33:00Z">
          <w:r w:rsidR="009852E1" w:rsidDel="00284B23">
            <w:delText>first-principles (or full space)</w:delText>
          </w:r>
        </w:del>
        <w:del w:id="19" w:author="Sergio Ivan Bugosen Tannous" w:date="2023-08-06T20:35:00Z">
          <w:r w:rsidR="009852E1" w:rsidDel="0060195D">
            <w:delText xml:space="preserve">, </w:delText>
          </w:r>
        </w:del>
        <w:r w:rsidR="009852E1">
          <w:t>surrogate</w:t>
        </w:r>
        <w:del w:id="20" w:author="Sergio Ivan Bugosen Tannous" w:date="2023-08-06T20:34:00Z">
          <w:r w:rsidR="009852E1" w:rsidDel="00284B23">
            <w:delText>-based</w:delText>
          </w:r>
        </w:del>
        <w:r w:rsidR="009852E1">
          <w:t>, and implicit function</w:t>
        </w:r>
        <w:del w:id="21" w:author="Sergio Ivan Bugosen Tannous" w:date="2023-08-06T20:34:00Z">
          <w:r w:rsidR="009852E1" w:rsidDel="00284B23">
            <w:delText>-based</w:delText>
          </w:r>
        </w:del>
      </w:ins>
      <w:ins w:id="22" w:author="Parker, Robert Brunato" w:date="2023-07-18T17:22:00Z">
        <w:r w:rsidR="009852E1">
          <w:t xml:space="preserve"> </w:t>
        </w:r>
        <w:del w:id="23" w:author="Sergio Ivan Bugosen Tannous" w:date="2023-08-06T20:34:00Z">
          <w:r w:rsidR="009852E1" w:rsidDel="00284B23">
            <w:delText>models</w:delText>
          </w:r>
        </w:del>
      </w:ins>
      <w:ins w:id="24" w:author="Sergio Ivan Bugosen Tannous" w:date="2023-08-06T20:34:00Z">
        <w:r w:rsidR="00284B23">
          <w:t>formulations</w:t>
        </w:r>
      </w:ins>
      <w:ins w:id="25" w:author="Parker, Robert Brunato" w:date="2023-07-18T17:22:00Z">
        <w:r w:rsidR="009852E1">
          <w:t xml:space="preserve"> for the reforming reactor.</w:t>
        </w:r>
      </w:ins>
      <w:del w:id="26" w:author="Parker, Robert Brunato" w:date="2023-07-18T17:22:00Z">
        <w:r w:rsidR="00536C50" w:rsidDel="009852E1">
          <w:delText xml:space="preserve">We perform the comparison between </w:delText>
        </w:r>
        <w:r w:rsidR="004009E2" w:rsidDel="009852E1">
          <w:delText>first principles-based</w:delText>
        </w:r>
        <w:r w:rsidR="00536C50" w:rsidDel="009852E1">
          <w:delText xml:space="preserve"> (or full space)</w:delText>
        </w:r>
        <w:r w:rsidR="00E16CD5" w:rsidDel="009852E1">
          <w:delText xml:space="preserve">, </w:delText>
        </w:r>
        <w:r w:rsidR="00536C50" w:rsidDel="009852E1">
          <w:delText>surrogate-based</w:delText>
        </w:r>
        <w:r w:rsidR="00E16CD5" w:rsidDel="009852E1">
          <w:delText xml:space="preserve"> and implicit function-based</w:delText>
        </w:r>
        <w:r w:rsidR="00536C50" w:rsidDel="009852E1">
          <w:delText xml:space="preserve"> optimization by modeling </w:delText>
        </w:r>
        <w:r w:rsidR="00E16CD5" w:rsidDel="009852E1">
          <w:delText>three</w:delText>
        </w:r>
        <w:r w:rsidR="00536C50" w:rsidDel="009852E1">
          <w:delText xml:space="preserve"> autothermal reforming </w:delText>
        </w:r>
        <w:r w:rsidR="00723A64" w:rsidDel="009852E1">
          <w:delText>flowsheet</w:delText>
        </w:r>
        <w:r w:rsidR="00ED4BF4" w:rsidDel="009852E1">
          <w:delText>s</w:delText>
        </w:r>
        <w:r w:rsidR="00536C50" w:rsidDel="009852E1">
          <w:delText xml:space="preserve"> using</w:delText>
        </w:r>
        <w:r w:rsidR="00723A64" w:rsidDel="009852E1">
          <w:delText xml:space="preserve"> </w:delText>
        </w:r>
        <w:r w:rsidR="00536C50" w:rsidDel="009852E1">
          <w:delText xml:space="preserve">the IDAES </w:delText>
        </w:r>
        <w:r w:rsidR="00E16CD5" w:rsidDel="009852E1">
          <w:delText>[</w:delText>
        </w:r>
        <w:r w:rsidR="003B4DE6" w:rsidDel="009852E1">
          <w:delText>2</w:delText>
        </w:r>
        <w:r w:rsidR="00536C50" w:rsidDel="009852E1">
          <w:delText>] framework</w:delText>
        </w:r>
      </w:del>
      <w:del w:id="27" w:author="Sergio Ivan Bugosen Tannous" w:date="2023-08-06T20:35:00Z">
        <w:r w:rsidR="00723A64" w:rsidDel="0060195D">
          <w:delText xml:space="preserve">. </w:delText>
        </w:r>
      </w:del>
    </w:p>
    <w:p w14:paraId="7A274159" w14:textId="0002C5B9" w:rsidR="009F717B" w:rsidRDefault="00EC2194" w:rsidP="004009E2">
      <w:pPr>
        <w:pStyle w:val="PSEText"/>
      </w:pPr>
      <w:r>
        <w:t>The full space flowsheet</w:t>
      </w:r>
      <w:r w:rsidR="003B4DE6">
        <w:t xml:space="preserve"> (baseline)</w:t>
      </w:r>
      <w:r>
        <w:t xml:space="preserve"> is modeled with the first</w:t>
      </w:r>
      <w:r w:rsidR="004009E2">
        <w:t>-</w:t>
      </w:r>
      <w:r>
        <w:t xml:space="preserve">principles Gibbs Reactor. In the second flowsheet, </w:t>
      </w:r>
      <w:r w:rsidR="00723A64">
        <w:t xml:space="preserve">the Gibbs Reactor </w:t>
      </w:r>
      <w:r>
        <w:t>is</w:t>
      </w:r>
      <w:r w:rsidR="00723A64">
        <w:t xml:space="preserve"> replaced by a surrogate block containing polynomials generated by the ALAMO [</w:t>
      </w:r>
      <w:r w:rsidR="003B4DE6">
        <w:t>3</w:t>
      </w:r>
      <w:r w:rsidR="00723A64">
        <w:t xml:space="preserve">] machine learning framework. </w:t>
      </w:r>
      <w:r w:rsidR="00E16CD5">
        <w:t xml:space="preserve">Finally, </w:t>
      </w:r>
      <w:r w:rsidR="004009E2">
        <w:t xml:space="preserve">in </w:t>
      </w:r>
      <w:r w:rsidR="00E16CD5">
        <w:t>the third flowsheet</w:t>
      </w:r>
      <w:r w:rsidR="004009E2">
        <w:t>, the Gibbs Reactor</w:t>
      </w:r>
      <w:r w:rsidR="00E16CD5">
        <w:t xml:space="preserve"> is </w:t>
      </w:r>
      <w:r w:rsidR="004016A7">
        <w:t>replaced by an external implicit function</w:t>
      </w:r>
      <w:r w:rsidR="00E16CD5">
        <w:t xml:space="preserve"> usin</w:t>
      </w:r>
      <w:r w:rsidR="004009E2">
        <w:t xml:space="preserve">g </w:t>
      </w:r>
      <w:proofErr w:type="spellStart"/>
      <w:r w:rsidR="004009E2">
        <w:t>PyNumero</w:t>
      </w:r>
      <w:proofErr w:type="spellEnd"/>
      <w:r w:rsidR="004009E2">
        <w:t xml:space="preserve"> [</w:t>
      </w:r>
      <w:r w:rsidR="003B4DE6">
        <w:t>4</w:t>
      </w:r>
      <w:r w:rsidR="004009E2">
        <w:t>].</w:t>
      </w:r>
      <w:r w:rsidR="00E16CD5">
        <w:t xml:space="preserve"> </w:t>
      </w:r>
      <w:r w:rsidR="005135E1">
        <w:t>The optimization problems were solved with IPOPT</w:t>
      </w:r>
      <w:r w:rsidR="00833FB9">
        <w:t xml:space="preserve"> [</w:t>
      </w:r>
      <w:r w:rsidR="003B4DE6">
        <w:t>5</w:t>
      </w:r>
      <w:r w:rsidR="00833FB9">
        <w:t>]</w:t>
      </w:r>
      <w:r w:rsidR="005135E1">
        <w:t>.</w:t>
      </w:r>
      <w:r w:rsidR="00F079B1">
        <w:t xml:space="preserve"> </w:t>
      </w:r>
      <w:r w:rsidR="009F717B">
        <w:t xml:space="preserve">We compare convergence reliability, solve time, and solution quality between these </w:t>
      </w:r>
      <w:r w:rsidR="004009E2">
        <w:t>three</w:t>
      </w:r>
      <w:r w:rsidR="009F717B">
        <w:t xml:space="preserve"> flowsheets. </w:t>
      </w:r>
    </w:p>
    <w:p w14:paraId="4F46870C" w14:textId="7077BAAF" w:rsidR="00E20521" w:rsidRDefault="009F717B" w:rsidP="00FB0C42">
      <w:pPr>
        <w:pStyle w:val="PSEText"/>
      </w:pPr>
      <w:r w:rsidRPr="00CB3C72">
        <w:t>To demonstrate the potential of</w:t>
      </w:r>
      <w:r>
        <w:t xml:space="preserve"> surrogate-based </w:t>
      </w:r>
      <w:r w:rsidR="004016A7">
        <w:t xml:space="preserve">and implicit function-based </w:t>
      </w:r>
      <w:r>
        <w:t>optimization</w:t>
      </w:r>
      <w:r w:rsidRPr="00CB3C72">
        <w:t xml:space="preserve">, we solve </w:t>
      </w:r>
      <w:r>
        <w:t xml:space="preserve">64 </w:t>
      </w:r>
      <w:r w:rsidRPr="00CB3C72">
        <w:t xml:space="preserve">instances </w:t>
      </w:r>
      <w:r>
        <w:t>parameterized by inlet natural gas pressure and temperature</w:t>
      </w:r>
      <w:r w:rsidRPr="00CB3C72">
        <w:t xml:space="preserve">. </w:t>
      </w:r>
      <w:ins w:id="28" w:author="Parker, Robert Brunato" w:date="2023-07-18T17:26:00Z">
        <w:r w:rsidR="00342928">
          <w:t>Preliminary c</w:t>
        </w:r>
      </w:ins>
      <w:del w:id="29" w:author="Parker, Robert Brunato" w:date="2023-07-18T17:26:00Z">
        <w:r w:rsidR="003B4DE6" w:rsidDel="00342928">
          <w:delText>C</w:delText>
        </w:r>
      </w:del>
      <w:r w:rsidR="003B4DE6">
        <w:t xml:space="preserve">onvergence reliability results are </w:t>
      </w:r>
      <w:r w:rsidRPr="00CB3C72">
        <w:t xml:space="preserve">shown in </w:t>
      </w:r>
      <w:r w:rsidRPr="00C07CC4">
        <w:rPr>
          <w:b/>
          <w:bCs/>
        </w:rPr>
        <w:t xml:space="preserve">Figure </w:t>
      </w:r>
      <w:r w:rsidR="00600E3D">
        <w:rPr>
          <w:b/>
          <w:bCs/>
        </w:rPr>
        <w:t>1</w:t>
      </w:r>
      <w:r w:rsidR="003B4DE6">
        <w:t>.</w:t>
      </w:r>
      <w:r w:rsidRPr="00CB3C72">
        <w:t xml:space="preserve"> </w:t>
      </w:r>
      <w:r w:rsidR="003B4DE6">
        <w:t xml:space="preserve">The full space formulation was able to converge 38 out of 64 instances in an average of </w:t>
      </w:r>
      <w:r w:rsidR="00980118">
        <w:t>3.7</w:t>
      </w:r>
      <w:r w:rsidR="003B4DE6">
        <w:t xml:space="preserve"> s, while </w:t>
      </w:r>
      <w:r w:rsidR="00846D85">
        <w:t>the surrogate-based</w:t>
      </w:r>
      <w:r w:rsidR="00846D85" w:rsidRPr="00CB3C72">
        <w:t xml:space="preserve"> formulation converges all instances in an average of </w:t>
      </w:r>
      <w:r w:rsidR="00980118">
        <w:t>0.9</w:t>
      </w:r>
      <w:r w:rsidR="00846D85">
        <w:t xml:space="preserve"> </w:t>
      </w:r>
      <w:r w:rsidR="00846D85" w:rsidRPr="00CB3C72">
        <w:t>s</w:t>
      </w:r>
      <w:r w:rsidR="00846D85">
        <w:t xml:space="preserve"> with only a minor increase in solution error. The mean relative error between objective values is </w:t>
      </w:r>
      <w:r w:rsidR="00846D85">
        <w:t xml:space="preserve">1.5%. </w:t>
      </w:r>
      <w:del w:id="30" w:author="Parker, Robert Brunato" w:date="2023-07-18T17:23:00Z">
        <w:r w:rsidR="00846D85" w:rsidDel="009852E1">
          <w:delText>In addition, t</w:delText>
        </w:r>
      </w:del>
      <w:ins w:id="31" w:author="Parker, Robert Brunato" w:date="2023-07-18T17:23:00Z">
        <w:r w:rsidR="009852E1">
          <w:t>T</w:t>
        </w:r>
      </w:ins>
      <w:r w:rsidR="003B4DE6">
        <w:t xml:space="preserve">he implicit function-based formulation </w:t>
      </w:r>
      <w:r w:rsidR="003B4DE6" w:rsidRPr="00476850">
        <w:t>converged 53</w:t>
      </w:r>
      <w:r w:rsidR="003B4DE6">
        <w:t xml:space="preserve"> of these instances in an average of </w:t>
      </w:r>
      <w:r w:rsidR="00476850">
        <w:t xml:space="preserve">34 </w:t>
      </w:r>
      <w:r w:rsidR="003B4DE6" w:rsidRPr="00476850">
        <w:t>s</w:t>
      </w:r>
      <w:r w:rsidR="00846D85">
        <w:t>, with no solution error</w:t>
      </w:r>
      <w:r w:rsidR="003B4DE6">
        <w:t xml:space="preserve">. </w:t>
      </w:r>
    </w:p>
    <w:p w14:paraId="50B81274" w14:textId="0B1176B9" w:rsidR="00EC2194" w:rsidRDefault="00FB0C42" w:rsidP="00FB0C42">
      <w:pPr>
        <w:pStyle w:val="PSEText"/>
        <w:jc w:val="left"/>
      </w:pPr>
      <w:r>
        <w:rPr>
          <w:noProof/>
        </w:rPr>
        <w:drawing>
          <wp:inline distT="0" distB="0" distL="0" distR="0" wp14:anchorId="38044DC1" wp14:editId="509AA4E0">
            <wp:extent cx="2595282" cy="1863540"/>
            <wp:effectExtent l="0" t="0" r="0" b="3810"/>
            <wp:docPr id="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7082" cy="190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64A0" w14:textId="0806F966" w:rsidR="00EC2194" w:rsidRDefault="00EC2194" w:rsidP="00EC2194">
      <w:pPr>
        <w:pStyle w:val="PSEText"/>
        <w:ind w:left="425" w:firstLine="0"/>
      </w:pPr>
      <w:r w:rsidRPr="00BC4E74">
        <w:rPr>
          <w:b/>
          <w:bCs/>
        </w:rPr>
        <w:t xml:space="preserve">Figure </w:t>
      </w:r>
      <w:r w:rsidR="00600E3D">
        <w:rPr>
          <w:b/>
          <w:bCs/>
        </w:rPr>
        <w:t>1</w:t>
      </w:r>
      <w:r w:rsidRPr="00BC4E74">
        <w:rPr>
          <w:b/>
          <w:bCs/>
        </w:rPr>
        <w:t>.</w:t>
      </w:r>
      <w:r>
        <w:t xml:space="preserve"> Convergence status for the </w:t>
      </w:r>
      <w:r w:rsidR="00476850">
        <w:t>three</w:t>
      </w:r>
      <w:r>
        <w:t xml:space="preserve"> formulations.</w:t>
      </w:r>
    </w:p>
    <w:p w14:paraId="28673705" w14:textId="6C70BE33" w:rsidR="00E26292" w:rsidRDefault="00E26292" w:rsidP="00592A32">
      <w:pPr>
        <w:pStyle w:val="PSEHead3"/>
      </w:pPr>
      <w:r>
        <w:t>References</w:t>
      </w:r>
    </w:p>
    <w:p w14:paraId="00CB6C62" w14:textId="2B8C8BD6" w:rsidR="00A42F44" w:rsidRDefault="004016A7" w:rsidP="00A42F44">
      <w:pPr>
        <w:pStyle w:val="PSECitation"/>
        <w:numPr>
          <w:ilvl w:val="0"/>
          <w:numId w:val="9"/>
        </w:numPr>
        <w:ind w:left="426" w:hanging="426"/>
      </w:pPr>
      <w:r w:rsidRPr="004016A7">
        <w:t>R. Parker</w:t>
      </w:r>
      <w:r w:rsidR="00794FAD" w:rsidRPr="00794FAD">
        <w:t xml:space="preserve"> </w:t>
      </w:r>
      <w:r w:rsidR="00794FAD" w:rsidRPr="00264CAE">
        <w:t>et al.</w:t>
      </w:r>
      <w:r w:rsidRPr="004016A7">
        <w:t>, “An implicit function formulation for optimization of discretized index-1 differential algebraic systems,” Computers &amp; Chemical Engineering, vol. 168. Elsevier BV, p. 108042, Dec. 2022.</w:t>
      </w:r>
    </w:p>
    <w:p w14:paraId="08B152A4" w14:textId="033667C3" w:rsidR="003B4DE6" w:rsidRDefault="003B4DE6" w:rsidP="003B4DE6">
      <w:pPr>
        <w:pStyle w:val="PSECitation"/>
        <w:numPr>
          <w:ilvl w:val="0"/>
          <w:numId w:val="9"/>
        </w:numPr>
        <w:ind w:left="426" w:hanging="426"/>
      </w:pPr>
      <w:r w:rsidRPr="00264CAE">
        <w:t xml:space="preserve">A. Lee et al., “The </w:t>
      </w:r>
      <w:r>
        <w:t xml:space="preserve">IDAES </w:t>
      </w:r>
      <w:r w:rsidRPr="00264CAE">
        <w:t xml:space="preserve">process modeling framework and model library—Flexibility for process simulation and optimization,” Journal of Advanced Manufacturing and Processing, vol. 3, no. 3. Wiley, May 13, 2021. </w:t>
      </w:r>
    </w:p>
    <w:p w14:paraId="3DEBAA75" w14:textId="5886F5AE" w:rsidR="00264CAE" w:rsidRDefault="00264CAE" w:rsidP="00592A32">
      <w:pPr>
        <w:pStyle w:val="PSECitation"/>
        <w:numPr>
          <w:ilvl w:val="0"/>
          <w:numId w:val="9"/>
        </w:numPr>
        <w:ind w:left="426" w:hanging="426"/>
      </w:pPr>
      <w:r w:rsidRPr="00264CAE">
        <w:t xml:space="preserve">A. Cozad, N. V. </w:t>
      </w:r>
      <w:proofErr w:type="spellStart"/>
      <w:r w:rsidRPr="00264CAE">
        <w:t>Sahinidis</w:t>
      </w:r>
      <w:proofErr w:type="spellEnd"/>
      <w:r w:rsidRPr="00264CAE">
        <w:t xml:space="preserve">, and D. C. Miller, “Learning surrogate models for simulation-based optimization,” AIChE Journal, vol. 60, no. 6. Wiley, pp. 2211–2227, Mar. 13, 2014. </w:t>
      </w:r>
    </w:p>
    <w:p w14:paraId="61242C53" w14:textId="19FAF367" w:rsidR="003B4DE6" w:rsidRDefault="003B4DE6" w:rsidP="003B4DE6">
      <w:pPr>
        <w:pStyle w:val="PSECitation"/>
        <w:numPr>
          <w:ilvl w:val="0"/>
          <w:numId w:val="9"/>
        </w:numPr>
        <w:ind w:left="426" w:hanging="426"/>
      </w:pPr>
      <w:r w:rsidRPr="00A42F44">
        <w:t>J. S. Rodriguez</w:t>
      </w:r>
      <w:r w:rsidR="00794FAD" w:rsidRPr="00794FAD">
        <w:t xml:space="preserve"> </w:t>
      </w:r>
      <w:r w:rsidR="00794FAD" w:rsidRPr="00264CAE">
        <w:t>et al.</w:t>
      </w:r>
      <w:r w:rsidRPr="00A42F44">
        <w:t xml:space="preserve">, “Scalable Parallel Nonlinear Optimization with </w:t>
      </w:r>
      <w:proofErr w:type="spellStart"/>
      <w:r w:rsidRPr="00A42F44">
        <w:t>PyNumero</w:t>
      </w:r>
      <w:proofErr w:type="spellEnd"/>
      <w:r w:rsidRPr="00A42F44">
        <w:t xml:space="preserve"> and </w:t>
      </w:r>
      <w:proofErr w:type="spellStart"/>
      <w:r w:rsidRPr="00A42F44">
        <w:t>Parapint</w:t>
      </w:r>
      <w:proofErr w:type="spellEnd"/>
      <w:r w:rsidRPr="00A42F44">
        <w:t xml:space="preserve">,” INFORMS Journal on Computing, vol. 35, no. 2. Institute for Operations Research and the Management Sciences (INFORMS), pp. 509–517, Mar. 2023. </w:t>
      </w:r>
    </w:p>
    <w:p w14:paraId="5AD8655F" w14:textId="60B85B0B" w:rsidR="00264CAE" w:rsidRDefault="00264CAE" w:rsidP="00592A32">
      <w:pPr>
        <w:pStyle w:val="PSECitation"/>
        <w:numPr>
          <w:ilvl w:val="0"/>
          <w:numId w:val="9"/>
        </w:numPr>
        <w:ind w:left="426" w:hanging="426"/>
      </w:pPr>
      <w:r w:rsidRPr="00264CAE">
        <w:t xml:space="preserve">A. Wächter and L. T. Biegler, “On the implementation of an interior-point filter line-search algorithm for large-scale nonlinear programming,” Mathematical Programming, vol. 106, no. 1. Springer Science and Business Media LLC, pp. 25–57, Apr. 28, 2005. </w:t>
      </w:r>
    </w:p>
    <w:sectPr w:rsidR="00264CAE" w:rsidSect="008204C6">
      <w:headerReference w:type="default" r:id="rId14"/>
      <w:type w:val="continuous"/>
      <w:pgSz w:w="12240" w:h="15840" w:code="1"/>
      <w:pgMar w:top="851" w:right="1134" w:bottom="1135" w:left="1134" w:header="709" w:footer="1304" w:gutter="0"/>
      <w:cols w:num="2" w:space="332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8BB507" w14:textId="77777777" w:rsidR="00B22ADD" w:rsidRDefault="00B22ADD" w:rsidP="002A1319">
      <w:pPr>
        <w:spacing w:after="0" w:line="240" w:lineRule="auto"/>
      </w:pPr>
      <w:r>
        <w:separator/>
      </w:r>
    </w:p>
  </w:endnote>
  <w:endnote w:type="continuationSeparator" w:id="0">
    <w:p w14:paraId="36347F19" w14:textId="77777777" w:rsidR="00B22ADD" w:rsidRDefault="00B22ADD" w:rsidP="002A13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55C248D5-C409-4210-BE65-1095AC372C5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A3285A9-9D82-4095-AC38-D0FFB3AB8047}"/>
    <w:embedBold r:id="rId3" w:fontKey="{6D319645-E9B2-4B56-BD14-ECB953965CFD}"/>
    <w:embedItalic r:id="rId4" w:fontKey="{0258F510-CCF3-44E9-8073-8091723445C7}"/>
    <w:embedBoldItalic r:id="rId5" w:fontKey="{59471557-C906-4805-9802-4B384DFD922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CCBB0DC3-F466-4694-BCCF-CB078DD91CE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ACEDB3F-709B-4191-A47C-D3028D65E8F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6B42DF4F-72DA-4D4F-A41B-0A6F4AADF58D}"/>
    <w:embedBold r:id="rId9" w:fontKey="{AEEB934E-E772-49B8-A6A7-0C6DEDCE2247}"/>
    <w:embedItalic r:id="rId10" w:fontKey="{43559325-30C6-4A08-AF31-54B2D315DEEC}"/>
  </w:font>
  <w:font w:name="Cormorant Medium">
    <w:altName w:val="Calibri"/>
    <w:charset w:val="00"/>
    <w:family w:val="auto"/>
    <w:pitch w:val="variable"/>
    <w:sig w:usb0="20000207" w:usb1="00000001" w:usb2="00000000" w:usb3="00000000" w:csb0="00000197" w:csb1="00000000"/>
  </w:font>
  <w:font w:name="Inter">
    <w:altName w:val="Calibri"/>
    <w:charset w:val="00"/>
    <w:family w:val="auto"/>
    <w:pitch w:val="variable"/>
    <w:sig w:usb0="E00002FF" w:usb1="1200A1FF" w:usb2="00000001" w:usb3="00000000" w:csb0="0000019F" w:csb1="00000000"/>
  </w:font>
  <w:font w:name="Inter Medium">
    <w:altName w:val="Calibri"/>
    <w:charset w:val="00"/>
    <w:family w:val="auto"/>
    <w:pitch w:val="variable"/>
    <w:sig w:usb0="E00002FF" w:usb1="1200A1FF" w:usb2="00000001" w:usb3="00000000" w:csb0="000001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  <w:embedRegular r:id="rId11" w:fontKey="{24E3262B-D1F5-442F-ABBB-3C089FA8D3C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72C54711-23EC-4B32-B53C-7F83A983EC1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F7AA63" w14:textId="515096E5" w:rsidR="00DA3174" w:rsidRPr="00DA3174" w:rsidRDefault="00DA3174">
    <w:pPr>
      <w:pStyle w:val="Footer"/>
      <w:rPr>
        <w:lang w:val="en-US"/>
      </w:rPr>
    </w:pPr>
    <w:r>
      <w:rPr>
        <w:lang w:val="en-US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1E396D" w14:textId="7A8DCEB4" w:rsidR="00DA3174" w:rsidRPr="00DA3174" w:rsidRDefault="00DA3174">
    <w:pPr>
      <w:pStyle w:val="Footer"/>
      <w:rPr>
        <w:lang w:val="en-US"/>
      </w:rPr>
    </w:pPr>
    <w:r>
      <w:rPr>
        <w:lang w:val="en-US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8DD118" w14:textId="77777777" w:rsidR="00B22ADD" w:rsidRDefault="00B22ADD" w:rsidP="002A1319">
      <w:pPr>
        <w:spacing w:after="0" w:line="240" w:lineRule="auto"/>
      </w:pPr>
      <w:r>
        <w:separator/>
      </w:r>
    </w:p>
  </w:footnote>
  <w:footnote w:type="continuationSeparator" w:id="0">
    <w:p w14:paraId="7FFE6A82" w14:textId="77777777" w:rsidR="00B22ADD" w:rsidRDefault="00B22ADD" w:rsidP="002A13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7E3B6A" w14:textId="77777777" w:rsidR="002A1319" w:rsidRDefault="002A1319">
    <w:pPr>
      <w:pStyle w:val="Header"/>
    </w:pPr>
    <w:r>
      <w:t>[Remaining Page Headers]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A4B48A" w14:textId="1587E6C2" w:rsidR="00ED5C1A" w:rsidRDefault="00ED5C1A" w:rsidP="00ED5C1A">
    <w:pPr>
      <w:pStyle w:val="PSEFooter"/>
      <w:rPr>
        <w:lang w:val="en-US"/>
      </w:rPr>
    </w:pPr>
    <w:r>
      <w:rPr>
        <w:noProof/>
        <w:lang w:val="en-US"/>
      </w:rPr>
      <w:drawing>
        <wp:anchor distT="0" distB="0" distL="114300" distR="114300" simplePos="0" relativeHeight="251658240" behindDoc="0" locked="0" layoutInCell="1" allowOverlap="1" wp14:anchorId="252052DD" wp14:editId="3DE94C54">
          <wp:simplePos x="0" y="0"/>
          <wp:positionH relativeFrom="column">
            <wp:posOffset>3479</wp:posOffset>
          </wp:positionH>
          <wp:positionV relativeFrom="paragraph">
            <wp:posOffset>3009</wp:posOffset>
          </wp:positionV>
          <wp:extent cx="3323645" cy="678927"/>
          <wp:effectExtent l="0" t="0" r="0" b="6985"/>
          <wp:wrapNone/>
          <wp:docPr id="27" name="Picture 27" descr="A picture containing text, font, screenshot, graphics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 descr="A picture containing text, font, screenshot, graphics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323645" cy="67892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lang w:val="en-US"/>
      </w:rPr>
      <w:tab/>
    </w:r>
    <w:r>
      <w:rPr>
        <w:lang w:val="en-US"/>
      </w:rPr>
      <w:tab/>
    </w:r>
  </w:p>
  <w:p w14:paraId="19AC59C3" w14:textId="77777777" w:rsidR="00ED5C1A" w:rsidRDefault="00ED5C1A" w:rsidP="00ED5C1A">
    <w:pPr>
      <w:pStyle w:val="PSEFooter"/>
      <w:rPr>
        <w:lang w:val="en-US"/>
      </w:rPr>
    </w:pPr>
  </w:p>
  <w:p w14:paraId="7F5D641A" w14:textId="77777777" w:rsidR="00ED5C1A" w:rsidRDefault="00ED5C1A" w:rsidP="00ED5C1A">
    <w:pPr>
      <w:pStyle w:val="PSEFooter"/>
      <w:rPr>
        <w:lang w:val="en-US"/>
      </w:rPr>
    </w:pPr>
  </w:p>
  <w:p w14:paraId="019E91D5" w14:textId="58BA580C" w:rsidR="001D44B1" w:rsidRDefault="00ED5C1A" w:rsidP="00ED5C1A">
    <w:pPr>
      <w:pStyle w:val="PSEFooter"/>
      <w:rPr>
        <w:b/>
        <w:bCs/>
        <w:lang w:val="en-US"/>
      </w:rPr>
    </w:pPr>
    <w:r>
      <w:rPr>
        <w:lang w:val="en-US"/>
      </w:rPr>
      <w:tab/>
    </w:r>
    <w:r>
      <w:rPr>
        <w:lang w:val="en-US"/>
      </w:rPr>
      <w:tab/>
    </w:r>
    <w:r>
      <w:rPr>
        <w:b/>
        <w:bCs/>
        <w:lang w:val="en-US"/>
      </w:rPr>
      <w:t>One Page</w:t>
    </w:r>
    <w:r w:rsidRPr="00ED5C1A">
      <w:rPr>
        <w:b/>
        <w:bCs/>
        <w:lang w:val="en-US"/>
      </w:rPr>
      <w:t xml:space="preserve"> Abstract</w:t>
    </w:r>
  </w:p>
  <w:p w14:paraId="00CABFEA" w14:textId="4C55F1D9" w:rsidR="00ED5C1A" w:rsidRDefault="00ED5C1A" w:rsidP="00ED5C1A">
    <w:pPr>
      <w:pStyle w:val="PSEFooter"/>
      <w:rPr>
        <w:lang w:val="en-US"/>
      </w:rPr>
    </w:pPr>
    <w:r>
      <w:rPr>
        <w:b/>
        <w:bCs/>
        <w:lang w:val="en-US"/>
      </w:rPr>
      <w:tab/>
    </w:r>
    <w:r>
      <w:rPr>
        <w:b/>
        <w:bCs/>
        <w:lang w:val="en-US"/>
      </w:rPr>
      <w:tab/>
    </w:r>
    <w:r w:rsidRPr="00ED5C1A">
      <w:rPr>
        <w:i/>
        <w:iCs w:val="0"/>
        <w:lang w:val="en-US"/>
      </w:rPr>
      <w:t>Not Peer Reviewed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14EAB1" w14:textId="77777777" w:rsidR="008C6A29" w:rsidRPr="008C6A29" w:rsidRDefault="008C6A29" w:rsidP="008C6A2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A4EFD"/>
    <w:multiLevelType w:val="hybridMultilevel"/>
    <w:tmpl w:val="D250C8B6"/>
    <w:lvl w:ilvl="0" w:tplc="A7B42988">
      <w:start w:val="1"/>
      <w:numFmt w:val="decimal"/>
      <w:pStyle w:val="PSECitation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685D4E"/>
    <w:multiLevelType w:val="hybridMultilevel"/>
    <w:tmpl w:val="9620F3E6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" w15:restartNumberingAfterBreak="0">
    <w:nsid w:val="1F6233AB"/>
    <w:multiLevelType w:val="hybridMultilevel"/>
    <w:tmpl w:val="E13E8B3A"/>
    <w:lvl w:ilvl="0" w:tplc="1009000F">
      <w:start w:val="1"/>
      <w:numFmt w:val="decimal"/>
      <w:lvlText w:val="%1."/>
      <w:lvlJc w:val="left"/>
      <w:pPr>
        <w:ind w:left="1145" w:hanging="360"/>
      </w:pPr>
    </w:lvl>
    <w:lvl w:ilvl="1" w:tplc="10090019">
      <w:start w:val="1"/>
      <w:numFmt w:val="lowerLetter"/>
      <w:lvlText w:val="%2."/>
      <w:lvlJc w:val="left"/>
      <w:pPr>
        <w:ind w:left="1865" w:hanging="360"/>
      </w:pPr>
    </w:lvl>
    <w:lvl w:ilvl="2" w:tplc="1009001B">
      <w:start w:val="1"/>
      <w:numFmt w:val="lowerRoman"/>
      <w:lvlText w:val="%3."/>
      <w:lvlJc w:val="right"/>
      <w:pPr>
        <w:ind w:left="2585" w:hanging="180"/>
      </w:pPr>
    </w:lvl>
    <w:lvl w:ilvl="3" w:tplc="1009000F" w:tentative="1">
      <w:start w:val="1"/>
      <w:numFmt w:val="decimal"/>
      <w:lvlText w:val="%4."/>
      <w:lvlJc w:val="left"/>
      <w:pPr>
        <w:ind w:left="3305" w:hanging="360"/>
      </w:pPr>
    </w:lvl>
    <w:lvl w:ilvl="4" w:tplc="10090019" w:tentative="1">
      <w:start w:val="1"/>
      <w:numFmt w:val="lowerLetter"/>
      <w:lvlText w:val="%5."/>
      <w:lvlJc w:val="left"/>
      <w:pPr>
        <w:ind w:left="4025" w:hanging="360"/>
      </w:pPr>
    </w:lvl>
    <w:lvl w:ilvl="5" w:tplc="1009001B" w:tentative="1">
      <w:start w:val="1"/>
      <w:numFmt w:val="lowerRoman"/>
      <w:lvlText w:val="%6."/>
      <w:lvlJc w:val="right"/>
      <w:pPr>
        <w:ind w:left="4745" w:hanging="180"/>
      </w:pPr>
    </w:lvl>
    <w:lvl w:ilvl="6" w:tplc="1009000F" w:tentative="1">
      <w:start w:val="1"/>
      <w:numFmt w:val="decimal"/>
      <w:lvlText w:val="%7."/>
      <w:lvlJc w:val="left"/>
      <w:pPr>
        <w:ind w:left="5465" w:hanging="360"/>
      </w:pPr>
    </w:lvl>
    <w:lvl w:ilvl="7" w:tplc="10090019" w:tentative="1">
      <w:start w:val="1"/>
      <w:numFmt w:val="lowerLetter"/>
      <w:lvlText w:val="%8."/>
      <w:lvlJc w:val="left"/>
      <w:pPr>
        <w:ind w:left="6185" w:hanging="360"/>
      </w:pPr>
    </w:lvl>
    <w:lvl w:ilvl="8" w:tplc="10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3" w15:restartNumberingAfterBreak="0">
    <w:nsid w:val="24841435"/>
    <w:multiLevelType w:val="multilevel"/>
    <w:tmpl w:val="9F3408E8"/>
    <w:styleLink w:val="PSEBullet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281150F6"/>
    <w:multiLevelType w:val="hybridMultilevel"/>
    <w:tmpl w:val="9F3408E8"/>
    <w:lvl w:ilvl="0" w:tplc="1C8A5730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3A2608E9"/>
    <w:multiLevelType w:val="hybridMultilevel"/>
    <w:tmpl w:val="09F8D518"/>
    <w:lvl w:ilvl="0" w:tplc="0409000F">
      <w:start w:val="1"/>
      <w:numFmt w:val="decimal"/>
      <w:lvlText w:val="%1."/>
      <w:lvlJc w:val="left"/>
      <w:pPr>
        <w:ind w:left="114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6" w15:restartNumberingAfterBreak="0">
    <w:nsid w:val="5CDD5BFA"/>
    <w:multiLevelType w:val="hybridMultilevel"/>
    <w:tmpl w:val="5EA8B9A4"/>
    <w:lvl w:ilvl="0" w:tplc="AA040A7A">
      <w:start w:val="2001"/>
      <w:numFmt w:val="bullet"/>
      <w:lvlText w:val=""/>
      <w:lvlJc w:val="left"/>
      <w:pPr>
        <w:ind w:left="785" w:hanging="360"/>
      </w:pPr>
      <w:rPr>
        <w:rFonts w:ascii="Symbol" w:eastAsiaTheme="minorHAnsi" w:hAnsi="Symbol" w:cs="Cormorant Medium" w:hint="default"/>
      </w:rPr>
    </w:lvl>
    <w:lvl w:ilvl="1" w:tplc="100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7" w15:restartNumberingAfterBreak="0">
    <w:nsid w:val="68137A5F"/>
    <w:multiLevelType w:val="multilevel"/>
    <w:tmpl w:val="9F3408E8"/>
    <w:numStyleLink w:val="PSEBullet"/>
  </w:abstractNum>
  <w:abstractNum w:abstractNumId="8" w15:restartNumberingAfterBreak="0">
    <w:nsid w:val="6DDC4F3F"/>
    <w:multiLevelType w:val="hybridMultilevel"/>
    <w:tmpl w:val="BD584E28"/>
    <w:lvl w:ilvl="0" w:tplc="10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 w15:restartNumberingAfterBreak="0">
    <w:nsid w:val="73223738"/>
    <w:multiLevelType w:val="hybridMultilevel"/>
    <w:tmpl w:val="5148A4F8"/>
    <w:lvl w:ilvl="0" w:tplc="C78AA14A">
      <w:start w:val="1"/>
      <w:numFmt w:val="bullet"/>
      <w:pStyle w:val="PSEBulletedLis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 w16cid:durableId="520124884">
    <w:abstractNumId w:val="4"/>
  </w:num>
  <w:num w:numId="2" w16cid:durableId="1097555743">
    <w:abstractNumId w:val="2"/>
  </w:num>
  <w:num w:numId="3" w16cid:durableId="1908296980">
    <w:abstractNumId w:val="3"/>
  </w:num>
  <w:num w:numId="4" w16cid:durableId="1498957606">
    <w:abstractNumId w:val="7"/>
  </w:num>
  <w:num w:numId="5" w16cid:durableId="1129662437">
    <w:abstractNumId w:val="8"/>
  </w:num>
  <w:num w:numId="6" w16cid:durableId="703092023">
    <w:abstractNumId w:val="6"/>
  </w:num>
  <w:num w:numId="7" w16cid:durableId="1380744824">
    <w:abstractNumId w:val="0"/>
  </w:num>
  <w:num w:numId="8" w16cid:durableId="1652909414">
    <w:abstractNumId w:val="5"/>
  </w:num>
  <w:num w:numId="9" w16cid:durableId="748387817">
    <w:abstractNumId w:val="0"/>
    <w:lvlOverride w:ilvl="0">
      <w:startOverride w:val="1"/>
    </w:lvlOverride>
  </w:num>
  <w:num w:numId="10" w16cid:durableId="900168568">
    <w:abstractNumId w:val="0"/>
    <w:lvlOverride w:ilvl="0">
      <w:startOverride w:val="1"/>
    </w:lvlOverride>
  </w:num>
  <w:num w:numId="11" w16cid:durableId="2047482862">
    <w:abstractNumId w:val="1"/>
  </w:num>
  <w:num w:numId="12" w16cid:durableId="106169173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ergio Ivan Bugosen Tannous">
    <w15:presenceInfo w15:providerId="Windows Live" w15:userId="adea35cb2d4ac605"/>
  </w15:person>
  <w15:person w15:author="Parker, Robert Brunato">
    <w15:presenceInfo w15:providerId="AD" w15:userId="S::374259@win.lanl.gov::61a9a67a-2b5c-4a63-b4ef-35de026cb7d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embedSystemFonts/>
  <w:mirrorMargins/>
  <w:proofState w:spelling="clean"/>
  <w:attachedTemplate r:id="rId1"/>
  <w:trackRevisions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23B"/>
    <w:rsid w:val="00017A07"/>
    <w:rsid w:val="00035F24"/>
    <w:rsid w:val="000729E8"/>
    <w:rsid w:val="00083640"/>
    <w:rsid w:val="00083D5E"/>
    <w:rsid w:val="000906BB"/>
    <w:rsid w:val="000F7BA1"/>
    <w:rsid w:val="00106ADA"/>
    <w:rsid w:val="001447B9"/>
    <w:rsid w:val="0015631D"/>
    <w:rsid w:val="0018486C"/>
    <w:rsid w:val="001A776E"/>
    <w:rsid w:val="001D44B1"/>
    <w:rsid w:val="001F4A82"/>
    <w:rsid w:val="0024677F"/>
    <w:rsid w:val="00251DC9"/>
    <w:rsid w:val="00264CAE"/>
    <w:rsid w:val="00277CD7"/>
    <w:rsid w:val="00282AC4"/>
    <w:rsid w:val="00284B23"/>
    <w:rsid w:val="002A1319"/>
    <w:rsid w:val="002B35E1"/>
    <w:rsid w:val="0031344E"/>
    <w:rsid w:val="0033147D"/>
    <w:rsid w:val="00335F6D"/>
    <w:rsid w:val="00342928"/>
    <w:rsid w:val="00394ED7"/>
    <w:rsid w:val="003B4DE6"/>
    <w:rsid w:val="003F183C"/>
    <w:rsid w:val="004009E2"/>
    <w:rsid w:val="004016A7"/>
    <w:rsid w:val="00443758"/>
    <w:rsid w:val="00455F60"/>
    <w:rsid w:val="00476850"/>
    <w:rsid w:val="00486C74"/>
    <w:rsid w:val="00496826"/>
    <w:rsid w:val="00500B8A"/>
    <w:rsid w:val="00511284"/>
    <w:rsid w:val="005135E1"/>
    <w:rsid w:val="00520838"/>
    <w:rsid w:val="00536C50"/>
    <w:rsid w:val="0055404F"/>
    <w:rsid w:val="00556F27"/>
    <w:rsid w:val="005761A8"/>
    <w:rsid w:val="00592A32"/>
    <w:rsid w:val="0059764A"/>
    <w:rsid w:val="005C3F9B"/>
    <w:rsid w:val="005D77C3"/>
    <w:rsid w:val="00600470"/>
    <w:rsid w:val="00600E3D"/>
    <w:rsid w:val="0060195D"/>
    <w:rsid w:val="00611E05"/>
    <w:rsid w:val="006542BB"/>
    <w:rsid w:val="0065467D"/>
    <w:rsid w:val="00681458"/>
    <w:rsid w:val="006A212B"/>
    <w:rsid w:val="006B3A81"/>
    <w:rsid w:val="006B5B6E"/>
    <w:rsid w:val="00710AA4"/>
    <w:rsid w:val="00711570"/>
    <w:rsid w:val="00714C4E"/>
    <w:rsid w:val="00716155"/>
    <w:rsid w:val="00723A64"/>
    <w:rsid w:val="007357C3"/>
    <w:rsid w:val="00744527"/>
    <w:rsid w:val="00767335"/>
    <w:rsid w:val="007846B4"/>
    <w:rsid w:val="00794FAD"/>
    <w:rsid w:val="007A3219"/>
    <w:rsid w:val="007C2A3B"/>
    <w:rsid w:val="007C3A6E"/>
    <w:rsid w:val="007C3C04"/>
    <w:rsid w:val="007E41B8"/>
    <w:rsid w:val="007F33F4"/>
    <w:rsid w:val="00806303"/>
    <w:rsid w:val="008204C6"/>
    <w:rsid w:val="008229AB"/>
    <w:rsid w:val="00833FB9"/>
    <w:rsid w:val="00846D85"/>
    <w:rsid w:val="0086045C"/>
    <w:rsid w:val="0087058A"/>
    <w:rsid w:val="008942F7"/>
    <w:rsid w:val="008C6A29"/>
    <w:rsid w:val="008D3B54"/>
    <w:rsid w:val="008D697B"/>
    <w:rsid w:val="008E2369"/>
    <w:rsid w:val="0090320E"/>
    <w:rsid w:val="00916320"/>
    <w:rsid w:val="009607DC"/>
    <w:rsid w:val="00977A29"/>
    <w:rsid w:val="00980118"/>
    <w:rsid w:val="009852E1"/>
    <w:rsid w:val="00990FD7"/>
    <w:rsid w:val="009D1964"/>
    <w:rsid w:val="009D7927"/>
    <w:rsid w:val="009E2399"/>
    <w:rsid w:val="009E7539"/>
    <w:rsid w:val="009F717B"/>
    <w:rsid w:val="009F794A"/>
    <w:rsid w:val="00A161F7"/>
    <w:rsid w:val="00A259B0"/>
    <w:rsid w:val="00A331BA"/>
    <w:rsid w:val="00A36D43"/>
    <w:rsid w:val="00A42F44"/>
    <w:rsid w:val="00A639A3"/>
    <w:rsid w:val="00A72B0E"/>
    <w:rsid w:val="00AB3A37"/>
    <w:rsid w:val="00AD5385"/>
    <w:rsid w:val="00AF3814"/>
    <w:rsid w:val="00AF4158"/>
    <w:rsid w:val="00B06DF1"/>
    <w:rsid w:val="00B166C3"/>
    <w:rsid w:val="00B22ADD"/>
    <w:rsid w:val="00B2426A"/>
    <w:rsid w:val="00B24F42"/>
    <w:rsid w:val="00B56F66"/>
    <w:rsid w:val="00B86F6E"/>
    <w:rsid w:val="00BA1630"/>
    <w:rsid w:val="00BC4E74"/>
    <w:rsid w:val="00BF579C"/>
    <w:rsid w:val="00BF623B"/>
    <w:rsid w:val="00C07CC4"/>
    <w:rsid w:val="00C12DB7"/>
    <w:rsid w:val="00C2208B"/>
    <w:rsid w:val="00C326FE"/>
    <w:rsid w:val="00C766E1"/>
    <w:rsid w:val="00C818E7"/>
    <w:rsid w:val="00CA59C0"/>
    <w:rsid w:val="00CB11D0"/>
    <w:rsid w:val="00CB3C72"/>
    <w:rsid w:val="00CE0E07"/>
    <w:rsid w:val="00D13347"/>
    <w:rsid w:val="00D204B2"/>
    <w:rsid w:val="00D260D4"/>
    <w:rsid w:val="00D60A9D"/>
    <w:rsid w:val="00D65C9C"/>
    <w:rsid w:val="00D72827"/>
    <w:rsid w:val="00D74777"/>
    <w:rsid w:val="00DA3174"/>
    <w:rsid w:val="00DA5DB6"/>
    <w:rsid w:val="00DA6926"/>
    <w:rsid w:val="00DB58BC"/>
    <w:rsid w:val="00DC25DB"/>
    <w:rsid w:val="00DF0031"/>
    <w:rsid w:val="00E12E57"/>
    <w:rsid w:val="00E16CD5"/>
    <w:rsid w:val="00E20521"/>
    <w:rsid w:val="00E26292"/>
    <w:rsid w:val="00E3413D"/>
    <w:rsid w:val="00E66AA1"/>
    <w:rsid w:val="00EA275E"/>
    <w:rsid w:val="00EC2194"/>
    <w:rsid w:val="00ED4BF4"/>
    <w:rsid w:val="00ED5C1A"/>
    <w:rsid w:val="00ED7214"/>
    <w:rsid w:val="00F079B1"/>
    <w:rsid w:val="00F22B40"/>
    <w:rsid w:val="00F34D9B"/>
    <w:rsid w:val="00FB0C42"/>
    <w:rsid w:val="00FD6D2C"/>
    <w:rsid w:val="00FD72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7A0E0F"/>
  <w15:chartTrackingRefBased/>
  <w15:docId w15:val="{E142B460-482F-4F4B-B0DF-73BDC88CA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1D44B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A13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1319"/>
  </w:style>
  <w:style w:type="paragraph" w:styleId="Footer">
    <w:name w:val="footer"/>
    <w:basedOn w:val="Normal"/>
    <w:link w:val="FooterChar"/>
    <w:uiPriority w:val="99"/>
    <w:unhideWhenUsed/>
    <w:rsid w:val="002A13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1319"/>
  </w:style>
  <w:style w:type="paragraph" w:customStyle="1" w:styleId="PSETitle">
    <w:name w:val="PSE_Title"/>
    <w:basedOn w:val="Normal"/>
    <w:next w:val="PSEAuthorList"/>
    <w:link w:val="PSETitleChar"/>
    <w:qFormat/>
    <w:rsid w:val="0059764A"/>
    <w:pPr>
      <w:suppressAutoHyphens/>
      <w:autoSpaceDE w:val="0"/>
      <w:autoSpaceDN w:val="0"/>
      <w:adjustRightInd w:val="0"/>
      <w:spacing w:after="0" w:line="264" w:lineRule="auto"/>
    </w:pPr>
    <w:rPr>
      <w:rFonts w:ascii="Inter" w:hAnsi="Inter" w:cs="Cormorant Medium"/>
      <w:color w:val="000000"/>
      <w:sz w:val="36"/>
      <w:szCs w:val="40"/>
      <w14:numForm w14:val="lining"/>
    </w:rPr>
  </w:style>
  <w:style w:type="paragraph" w:customStyle="1" w:styleId="PSEAuthorAffiliation">
    <w:name w:val="PSE_AuthorAffiliation"/>
    <w:basedOn w:val="Normal"/>
    <w:qFormat/>
    <w:rsid w:val="00CA59C0"/>
    <w:pPr>
      <w:autoSpaceDE w:val="0"/>
      <w:autoSpaceDN w:val="0"/>
      <w:adjustRightInd w:val="0"/>
      <w:spacing w:before="120" w:after="0" w:line="264" w:lineRule="auto"/>
      <w:contextualSpacing/>
    </w:pPr>
    <w:rPr>
      <w:rFonts w:ascii="Inter" w:hAnsi="Inter" w:cs="Cormorant Medium"/>
      <w:color w:val="000000"/>
      <w:sz w:val="16"/>
      <w:szCs w:val="18"/>
      <w14:numForm w14:val="lining"/>
    </w:rPr>
  </w:style>
  <w:style w:type="character" w:customStyle="1" w:styleId="PSETitleChar">
    <w:name w:val="PSE_Title Char"/>
    <w:basedOn w:val="DefaultParagraphFont"/>
    <w:link w:val="PSETitle"/>
    <w:rsid w:val="0059764A"/>
    <w:rPr>
      <w:rFonts w:ascii="Inter" w:hAnsi="Inter" w:cs="Cormorant Medium"/>
      <w:color w:val="000000"/>
      <w:sz w:val="36"/>
      <w:szCs w:val="40"/>
      <w14:numForm w14:val="lining"/>
    </w:rPr>
  </w:style>
  <w:style w:type="paragraph" w:customStyle="1" w:styleId="PSEAuthorList">
    <w:name w:val="PSE_AuthorList"/>
    <w:basedOn w:val="PSETitle"/>
    <w:qFormat/>
    <w:rsid w:val="00E66AA1"/>
    <w:pPr>
      <w:spacing w:before="240"/>
    </w:pPr>
    <w:rPr>
      <w:b/>
      <w:color w:val="00509E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A36D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36D43"/>
    <w:rPr>
      <w:color w:val="605E5C"/>
      <w:shd w:val="clear" w:color="auto" w:fill="E1DFDD"/>
    </w:rPr>
  </w:style>
  <w:style w:type="paragraph" w:customStyle="1" w:styleId="PSEAbstractHead">
    <w:name w:val="PSE_AbstractHead"/>
    <w:basedOn w:val="PSEAuthorAffiliation"/>
    <w:next w:val="PSEAbstractText"/>
    <w:qFormat/>
    <w:rsid w:val="0059764A"/>
    <w:pPr>
      <w:pBdr>
        <w:top w:val="single" w:sz="4" w:space="1" w:color="auto"/>
      </w:pBdr>
      <w:spacing w:before="240"/>
      <w:ind w:left="851" w:right="851"/>
    </w:pPr>
    <w:rPr>
      <w:rFonts w:ascii="Inter Medium" w:hAnsi="Inter Medium"/>
      <w:caps/>
      <w:color w:val="00509E"/>
      <w:sz w:val="24"/>
      <w:szCs w:val="28"/>
    </w:rPr>
  </w:style>
  <w:style w:type="paragraph" w:customStyle="1" w:styleId="PSEAbstractText">
    <w:name w:val="PSE_AbstractText"/>
    <w:basedOn w:val="Normal"/>
    <w:qFormat/>
    <w:rsid w:val="00FD6D2C"/>
    <w:pPr>
      <w:pBdr>
        <w:bottom w:val="single" w:sz="4" w:space="1" w:color="auto"/>
      </w:pBdr>
      <w:spacing w:before="120" w:after="0" w:line="264" w:lineRule="auto"/>
      <w:ind w:left="851" w:right="851"/>
      <w:jc w:val="both"/>
    </w:pPr>
    <w:rPr>
      <w:rFonts w:ascii="Inter" w:hAnsi="Inter"/>
      <w:sz w:val="18"/>
      <w:szCs w:val="18"/>
      <w14:numForm w14:val="lining"/>
    </w:rPr>
  </w:style>
  <w:style w:type="paragraph" w:customStyle="1" w:styleId="PSEKeywords">
    <w:name w:val="PSE_Keywords"/>
    <w:basedOn w:val="PSEAbstractText"/>
    <w:qFormat/>
    <w:rsid w:val="00E66AA1"/>
    <w:pPr>
      <w:pBdr>
        <w:bottom w:val="none" w:sz="0" w:space="0" w:color="auto"/>
      </w:pBdr>
      <w:spacing w:after="240"/>
    </w:pPr>
    <w:rPr>
      <w:sz w:val="16"/>
    </w:rPr>
  </w:style>
  <w:style w:type="paragraph" w:customStyle="1" w:styleId="Style1">
    <w:name w:val="Style1"/>
    <w:basedOn w:val="PSEAbstractText"/>
    <w:next w:val="PSEKeywords"/>
    <w:rsid w:val="007C3C04"/>
  </w:style>
  <w:style w:type="paragraph" w:customStyle="1" w:styleId="PSEHead1">
    <w:name w:val="PSE_Head1"/>
    <w:basedOn w:val="Normal"/>
    <w:qFormat/>
    <w:rsid w:val="0059764A"/>
    <w:pPr>
      <w:suppressAutoHyphens/>
      <w:spacing w:before="240" w:line="264" w:lineRule="auto"/>
    </w:pPr>
    <w:rPr>
      <w:rFonts w:ascii="Inter Medium" w:hAnsi="Inter Medium"/>
      <w:bCs/>
      <w:caps/>
      <w:color w:val="00509E"/>
      <w:sz w:val="24"/>
      <w:szCs w:val="28"/>
      <w14:numForm w14:val="lining"/>
    </w:rPr>
  </w:style>
  <w:style w:type="paragraph" w:customStyle="1" w:styleId="Style2">
    <w:name w:val="Style2"/>
    <w:basedOn w:val="PSEHead1"/>
    <w:rsid w:val="00744527"/>
    <w:rPr>
      <w:smallCaps/>
    </w:rPr>
  </w:style>
  <w:style w:type="paragraph" w:customStyle="1" w:styleId="PSEHead2">
    <w:name w:val="PSE_Head2"/>
    <w:basedOn w:val="PSEHead1"/>
    <w:qFormat/>
    <w:rsid w:val="00E66AA1"/>
    <w:pPr>
      <w:spacing w:before="120" w:after="40"/>
    </w:pPr>
    <w:rPr>
      <w:caps w:val="0"/>
      <w:sz w:val="22"/>
      <w:szCs w:val="24"/>
    </w:rPr>
  </w:style>
  <w:style w:type="paragraph" w:customStyle="1" w:styleId="PSEText">
    <w:name w:val="PSE_Text"/>
    <w:basedOn w:val="Normal"/>
    <w:qFormat/>
    <w:rsid w:val="007357C3"/>
    <w:pPr>
      <w:widowControl w:val="0"/>
      <w:tabs>
        <w:tab w:val="left" w:pos="425"/>
      </w:tabs>
      <w:autoSpaceDE w:val="0"/>
      <w:autoSpaceDN w:val="0"/>
      <w:adjustRightInd w:val="0"/>
      <w:spacing w:after="0" w:line="264" w:lineRule="auto"/>
      <w:ind w:firstLine="425"/>
      <w:jc w:val="both"/>
    </w:pPr>
    <w:rPr>
      <w:rFonts w:ascii="Inter" w:hAnsi="Inter" w:cs="Cormorant Medium"/>
      <w:color w:val="000000"/>
      <w:sz w:val="18"/>
      <w:szCs w:val="20"/>
      <w14:numForm w14:val="lining"/>
    </w:rPr>
  </w:style>
  <w:style w:type="paragraph" w:customStyle="1" w:styleId="PSEFooter">
    <w:name w:val="PSE_Footer"/>
    <w:basedOn w:val="Footer"/>
    <w:qFormat/>
    <w:rsid w:val="0059764A"/>
    <w:pPr>
      <w:tabs>
        <w:tab w:val="clear" w:pos="4680"/>
        <w:tab w:val="clear" w:pos="9360"/>
        <w:tab w:val="center" w:pos="5245"/>
        <w:tab w:val="right" w:pos="10490"/>
      </w:tabs>
    </w:pPr>
    <w:rPr>
      <w:rFonts w:ascii="Inter" w:hAnsi="Inter"/>
      <w:iCs/>
      <w:color w:val="111111"/>
      <w:sz w:val="16"/>
      <w:szCs w:val="16"/>
      <w14:numForm w14:val="lining"/>
    </w:rPr>
  </w:style>
  <w:style w:type="paragraph" w:customStyle="1" w:styleId="PSEPage1MarginText">
    <w:name w:val="PSE_Page1MarginText"/>
    <w:basedOn w:val="PSEFooter"/>
    <w:qFormat/>
    <w:rsid w:val="00455F60"/>
    <w:pPr>
      <w:jc w:val="center"/>
    </w:pPr>
    <w:rPr>
      <w:b/>
      <w:bCs/>
      <w:sz w:val="18"/>
    </w:rPr>
  </w:style>
  <w:style w:type="paragraph" w:customStyle="1" w:styleId="PSEHead3">
    <w:name w:val="PSE_Head3"/>
    <w:basedOn w:val="PSEHead2"/>
    <w:qFormat/>
    <w:rsid w:val="0059764A"/>
    <w:rPr>
      <w:sz w:val="20"/>
    </w:rPr>
  </w:style>
  <w:style w:type="paragraph" w:customStyle="1" w:styleId="Style3">
    <w:name w:val="Style3"/>
    <w:basedOn w:val="PSEHead3"/>
    <w:rsid w:val="0086045C"/>
  </w:style>
  <w:style w:type="paragraph" w:customStyle="1" w:styleId="PSEHead4">
    <w:name w:val="PSE_Head4"/>
    <w:basedOn w:val="PSEHead3"/>
    <w:qFormat/>
    <w:rsid w:val="00E66AA1"/>
    <w:rPr>
      <w:rFonts w:ascii="Inter" w:hAnsi="Inter"/>
    </w:rPr>
  </w:style>
  <w:style w:type="character" w:styleId="PlaceholderText">
    <w:name w:val="Placeholder Text"/>
    <w:basedOn w:val="DefaultParagraphFont"/>
    <w:uiPriority w:val="99"/>
    <w:semiHidden/>
    <w:rsid w:val="0086045C"/>
    <w:rPr>
      <w:color w:val="808080"/>
    </w:rPr>
  </w:style>
  <w:style w:type="numbering" w:customStyle="1" w:styleId="PSEBullet">
    <w:name w:val="PSE_Bullet"/>
    <w:basedOn w:val="NoList"/>
    <w:uiPriority w:val="99"/>
    <w:rsid w:val="00BA1630"/>
    <w:pPr>
      <w:numPr>
        <w:numId w:val="3"/>
      </w:numPr>
    </w:pPr>
  </w:style>
  <w:style w:type="paragraph" w:customStyle="1" w:styleId="PSECopyright">
    <w:name w:val="PSE_Copyright"/>
    <w:basedOn w:val="PSEFooter"/>
    <w:qFormat/>
    <w:rsid w:val="00990FD7"/>
    <w:pPr>
      <w:pBdr>
        <w:top w:val="single" w:sz="4" w:space="1" w:color="auto"/>
      </w:pBdr>
      <w:spacing w:before="240"/>
      <w:contextualSpacing/>
      <w:jc w:val="both"/>
    </w:pPr>
  </w:style>
  <w:style w:type="paragraph" w:customStyle="1" w:styleId="Style4">
    <w:name w:val="Style4"/>
    <w:basedOn w:val="PSECopyright"/>
    <w:rsid w:val="00990FD7"/>
  </w:style>
  <w:style w:type="paragraph" w:customStyle="1" w:styleId="PSEFigureAndCaption">
    <w:name w:val="PSE_FigureAndCaption"/>
    <w:basedOn w:val="PSEText"/>
    <w:qFormat/>
    <w:rsid w:val="00611E05"/>
    <w:pPr>
      <w:spacing w:before="240" w:after="240"/>
      <w:ind w:firstLine="0"/>
      <w:contextualSpacing/>
    </w:pPr>
    <w:rPr>
      <w:noProof/>
    </w:rPr>
  </w:style>
  <w:style w:type="paragraph" w:customStyle="1" w:styleId="PSEEquation">
    <w:name w:val="PSE_Equation"/>
    <w:basedOn w:val="PSEText"/>
    <w:next w:val="PSEText"/>
    <w:qFormat/>
    <w:rsid w:val="00FD6D2C"/>
    <w:pPr>
      <w:tabs>
        <w:tab w:val="clear" w:pos="425"/>
        <w:tab w:val="right" w:pos="510"/>
      </w:tabs>
      <w:spacing w:before="120" w:after="120"/>
      <w:jc w:val="center"/>
    </w:pPr>
  </w:style>
  <w:style w:type="paragraph" w:customStyle="1" w:styleId="PSECitation">
    <w:name w:val="PSE_Citation"/>
    <w:basedOn w:val="PSEText"/>
    <w:qFormat/>
    <w:rsid w:val="00592A32"/>
    <w:pPr>
      <w:numPr>
        <w:numId w:val="7"/>
      </w:numPr>
      <w:suppressAutoHyphens/>
      <w:ind w:left="425" w:hanging="425"/>
    </w:pPr>
  </w:style>
  <w:style w:type="paragraph" w:customStyle="1" w:styleId="PSETableCaption">
    <w:name w:val="PSE_TableCaption"/>
    <w:basedOn w:val="PSEText"/>
    <w:next w:val="PSETableContent"/>
    <w:qFormat/>
    <w:rsid w:val="00DA6926"/>
    <w:pPr>
      <w:spacing w:before="240" w:after="120"/>
      <w:ind w:firstLine="0"/>
    </w:pPr>
  </w:style>
  <w:style w:type="table" w:styleId="TableGrid">
    <w:name w:val="Table Grid"/>
    <w:basedOn w:val="TableNormal"/>
    <w:uiPriority w:val="39"/>
    <w:rsid w:val="00B24F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SETableFormat">
    <w:name w:val="PSE_TableFormat"/>
    <w:basedOn w:val="TableNormal"/>
    <w:uiPriority w:val="99"/>
    <w:rsid w:val="002B35E1"/>
    <w:pPr>
      <w:widowControl w:val="0"/>
      <w:spacing w:after="0" w:line="240" w:lineRule="auto"/>
      <w:contextualSpacing/>
    </w:pPr>
    <w:rPr>
      <w:rFonts w:ascii="Constantia" w:hAnsi="Constantia"/>
      <w:sz w:val="18"/>
      <w14:numForm w14:val="lining"/>
      <w14:numSpacing w14:val="tabular"/>
    </w:rPr>
    <w:tblPr>
      <w:tblBorders>
        <w:top w:val="single" w:sz="4" w:space="0" w:color="auto"/>
        <w:bottom w:val="single" w:sz="12" w:space="0" w:color="auto"/>
      </w:tblBorders>
    </w:tblPr>
    <w:tblStylePr w:type="firstRow">
      <w:rPr>
        <w:rFonts w:ascii="Constantia" w:hAnsi="Constantia"/>
        <w:sz w:val="18"/>
      </w:rPr>
    </w:tblStylePr>
  </w:style>
  <w:style w:type="paragraph" w:customStyle="1" w:styleId="PSETableContent">
    <w:name w:val="PSE_TableContent"/>
    <w:basedOn w:val="PSEText"/>
    <w:next w:val="PSEText"/>
    <w:qFormat/>
    <w:rsid w:val="00611E05"/>
    <w:pPr>
      <w:ind w:firstLine="0"/>
      <w:contextualSpacing/>
    </w:pPr>
    <w:rPr>
      <w14:numSpacing w14:val="tabular"/>
    </w:rPr>
  </w:style>
  <w:style w:type="paragraph" w:customStyle="1" w:styleId="PSENumberedList">
    <w:name w:val="PSE_NumberedList"/>
    <w:basedOn w:val="PSECitation"/>
    <w:rsid w:val="0015631D"/>
    <w:pPr>
      <w:tabs>
        <w:tab w:val="clear" w:pos="425"/>
        <w:tab w:val="left" w:pos="709"/>
      </w:tabs>
      <w:spacing w:before="120" w:after="120"/>
      <w:ind w:left="709"/>
      <w:jc w:val="left"/>
    </w:pPr>
  </w:style>
  <w:style w:type="paragraph" w:customStyle="1" w:styleId="PSEBulletedList">
    <w:name w:val="PSE_BulletedList"/>
    <w:basedOn w:val="PSENumberedList"/>
    <w:rsid w:val="0015631D"/>
    <w:pPr>
      <w:numPr>
        <w:numId w:val="12"/>
      </w:numPr>
    </w:pPr>
  </w:style>
  <w:style w:type="paragraph" w:styleId="Revision">
    <w:name w:val="Revision"/>
    <w:hidden/>
    <w:uiPriority w:val="99"/>
    <w:semiHidden/>
    <w:rsid w:val="009852E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49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bparker@lanl.gov" TargetMode="External"/><Relationship Id="rId13" Type="http://schemas.openxmlformats.org/officeDocument/2006/relationships/image" Target="media/image2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jects\PSEcommunity.org\PSE%20Press\Templates\FOCAPD%202024\PSE_Press_SCTrans_FOCAPD%202024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F93E8E324C94A8B9602872E2286CD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F448C0-4570-4C30-A02D-5F359156C3E2}"/>
      </w:docPartPr>
      <w:docPartBody>
        <w:p w:rsidR="00740805" w:rsidRDefault="00637C0D" w:rsidP="00637C0D">
          <w:pPr>
            <w:pStyle w:val="EF93E8E324C94A8B9602872E2286CDE41"/>
          </w:pPr>
          <w:r w:rsidRPr="008A3A51">
            <w:rPr>
              <w:rStyle w:val="PlaceholderText"/>
            </w:rPr>
            <w:t>Choose an item.</w:t>
          </w:r>
        </w:p>
      </w:docPartBody>
    </w:docPart>
    <w:docPart>
      <w:docPartPr>
        <w:name w:val="E7C272F497D446E98700FB626AAB46D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2A06B9-A968-4FD3-A474-A703231548F7}"/>
      </w:docPartPr>
      <w:docPartBody>
        <w:p w:rsidR="00740805" w:rsidRDefault="00637C0D" w:rsidP="00637C0D">
          <w:pPr>
            <w:pStyle w:val="E7C272F497D446E98700FB626AAB46DA"/>
          </w:pPr>
          <w:r w:rsidRPr="008A3A51">
            <w:rPr>
              <w:rStyle w:val="PlaceholderText"/>
            </w:rPr>
            <w:t>Choose an item.</w:t>
          </w:r>
        </w:p>
      </w:docPartBody>
    </w:docPart>
    <w:docPart>
      <w:docPartPr>
        <w:name w:val="10317A376B294E639C9305DAD8C124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7D4848-D0AF-4457-8897-6C15A8D57FE6}"/>
      </w:docPartPr>
      <w:docPartBody>
        <w:p w:rsidR="00740805" w:rsidRDefault="00637C0D" w:rsidP="00637C0D">
          <w:pPr>
            <w:pStyle w:val="10317A376B294E639C9305DAD8C124C9"/>
          </w:pPr>
          <w:r w:rsidRPr="008A3A51">
            <w:rPr>
              <w:rStyle w:val="PlaceholderText"/>
            </w:rPr>
            <w:t>Choose an item.</w:t>
          </w:r>
        </w:p>
      </w:docPartBody>
    </w:docPart>
    <w:docPart>
      <w:docPartPr>
        <w:name w:val="E72C9A8EF5644157BE980EA5006F6AD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12489E-0C45-4662-AE6B-1F858BA170A6}"/>
      </w:docPartPr>
      <w:docPartBody>
        <w:p w:rsidR="00740805" w:rsidRDefault="00637C0D" w:rsidP="00637C0D">
          <w:pPr>
            <w:pStyle w:val="E72C9A8EF5644157BE980EA5006F6AD5"/>
          </w:pPr>
          <w:r w:rsidRPr="008A3A51">
            <w:rPr>
              <w:rStyle w:val="PlaceholderText"/>
            </w:rPr>
            <w:t>Choose an item.</w:t>
          </w:r>
        </w:p>
      </w:docPartBody>
    </w:docPart>
    <w:docPart>
      <w:docPartPr>
        <w:name w:val="AE4FD26EBB024BB99A23F042C189D4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56FDC1-C859-4ED8-8651-1A08359602D7}"/>
      </w:docPartPr>
      <w:docPartBody>
        <w:p w:rsidR="00740805" w:rsidRDefault="00637C0D" w:rsidP="00637C0D">
          <w:pPr>
            <w:pStyle w:val="AE4FD26EBB024BB99A23F042C189D43E"/>
          </w:pPr>
          <w:r w:rsidRPr="008A3A51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morant Medium">
    <w:altName w:val="Calibri"/>
    <w:charset w:val="00"/>
    <w:family w:val="auto"/>
    <w:pitch w:val="variable"/>
    <w:sig w:usb0="20000207" w:usb1="00000001" w:usb2="00000000" w:usb3="00000000" w:csb0="00000197" w:csb1="00000000"/>
  </w:font>
  <w:font w:name="Inter">
    <w:altName w:val="Calibri"/>
    <w:charset w:val="00"/>
    <w:family w:val="auto"/>
    <w:pitch w:val="variable"/>
    <w:sig w:usb0="E00002FF" w:usb1="1200A1FF" w:usb2="00000001" w:usb3="00000000" w:csb0="0000019F" w:csb1="00000000"/>
  </w:font>
  <w:font w:name="Inter Medium">
    <w:altName w:val="Calibri"/>
    <w:charset w:val="00"/>
    <w:family w:val="auto"/>
    <w:pitch w:val="variable"/>
    <w:sig w:usb0="E00002FF" w:usb1="1200A1FF" w:usb2="00000001" w:usb3="00000000" w:csb0="000001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C0D"/>
    <w:rsid w:val="0012201E"/>
    <w:rsid w:val="00162383"/>
    <w:rsid w:val="00181C26"/>
    <w:rsid w:val="001C34D5"/>
    <w:rsid w:val="00637C0D"/>
    <w:rsid w:val="00740805"/>
    <w:rsid w:val="00887887"/>
    <w:rsid w:val="008A4FB8"/>
    <w:rsid w:val="008D46DF"/>
    <w:rsid w:val="00D222B6"/>
    <w:rsid w:val="00EA0930"/>
    <w:rsid w:val="00FC7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37C0D"/>
    <w:rPr>
      <w:color w:val="808080"/>
    </w:rPr>
  </w:style>
  <w:style w:type="paragraph" w:customStyle="1" w:styleId="EF93E8E324C94A8B9602872E2286CDE41">
    <w:name w:val="EF93E8E324C94A8B9602872E2286CDE41"/>
    <w:rsid w:val="00637C0D"/>
    <w:pPr>
      <w:spacing w:before="120" w:after="240" w:line="264" w:lineRule="auto"/>
      <w:ind w:left="851" w:right="851"/>
      <w:jc w:val="both"/>
    </w:pPr>
    <w:rPr>
      <w:rFonts w:ascii="Inter" w:eastAsiaTheme="minorHAnsi" w:hAnsi="Inter"/>
      <w:sz w:val="16"/>
      <w:szCs w:val="18"/>
      <w:lang w:val="en-CA"/>
      <w14:numForm w14:val="lining"/>
    </w:rPr>
  </w:style>
  <w:style w:type="paragraph" w:customStyle="1" w:styleId="E7C272F497D446E98700FB626AAB46DA">
    <w:name w:val="E7C272F497D446E98700FB626AAB46DA"/>
    <w:rsid w:val="00637C0D"/>
  </w:style>
  <w:style w:type="paragraph" w:customStyle="1" w:styleId="10317A376B294E639C9305DAD8C124C9">
    <w:name w:val="10317A376B294E639C9305DAD8C124C9"/>
    <w:rsid w:val="00637C0D"/>
  </w:style>
  <w:style w:type="paragraph" w:customStyle="1" w:styleId="E72C9A8EF5644157BE980EA5006F6AD5">
    <w:name w:val="E72C9A8EF5644157BE980EA5006F6AD5"/>
    <w:rsid w:val="00637C0D"/>
  </w:style>
  <w:style w:type="paragraph" w:customStyle="1" w:styleId="AE4FD26EBB024BB99A23F042C189D43E">
    <w:name w:val="AE4FD26EBB024BB99A23F042C189D43E"/>
    <w:rsid w:val="00637C0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8E3EE4-C614-4AED-B1A4-E8ADB5D170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PSE_Press_SCTrans_FOCAPD 2024</Template>
  <TotalTime>6</TotalTime>
  <Pages>1</Pages>
  <Words>690</Words>
  <Characters>3934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A. Adams II</dc:creator>
  <cp:keywords/>
  <dc:description/>
  <cp:lastModifiedBy>Sergio Ivan Bugosen Tannous</cp:lastModifiedBy>
  <cp:revision>5</cp:revision>
  <cp:lastPrinted>2023-01-13T11:53:00Z</cp:lastPrinted>
  <dcterms:created xsi:type="dcterms:W3CDTF">2023-07-18T23:28:00Z</dcterms:created>
  <dcterms:modified xsi:type="dcterms:W3CDTF">2023-08-07T02:35:00Z</dcterms:modified>
</cp:coreProperties>
</file>